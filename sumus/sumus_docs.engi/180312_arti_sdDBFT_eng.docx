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08DD" w:rsidRPr="008B4451" w:rsidRDefault="00E80C8D" w:rsidP="00C33564">
      <w:pPr>
        <w:jc w:val="center"/>
        <w:rPr>
          <w:color w:val="000000"/>
          <w:sz w:val="32"/>
          <w:szCs w:val="32"/>
          <w:lang w:val="en-US"/>
        </w:rPr>
      </w:pPr>
      <w:bookmarkStart w:id="0" w:name="_GoBack"/>
      <w:bookmarkEnd w:id="0"/>
      <w:r w:rsidRPr="008B4451">
        <w:rPr>
          <w:color w:val="000000"/>
          <w:sz w:val="32"/>
          <w:szCs w:val="32"/>
          <w:lang w:val="en-US"/>
        </w:rPr>
        <w:t>ALGORITHM OF REACHING CONSENSUS FOR LARGE BLOCKCHAIN NETWORKS</w:t>
      </w:r>
    </w:p>
    <w:p w:rsidR="00812C2A" w:rsidRPr="008B4451" w:rsidRDefault="00812C2A" w:rsidP="00C33564">
      <w:pPr>
        <w:jc w:val="center"/>
        <w:rPr>
          <w:color w:val="000000"/>
          <w:lang w:val="en-US"/>
        </w:rPr>
      </w:pPr>
    </w:p>
    <w:p w:rsidR="00812C2A" w:rsidRPr="008B4451" w:rsidRDefault="00812C2A" w:rsidP="00812C2A">
      <w:pPr>
        <w:autoSpaceDE w:val="0"/>
        <w:autoSpaceDN w:val="0"/>
        <w:adjustRightInd w:val="0"/>
        <w:spacing w:after="240" w:line="360" w:lineRule="atLeast"/>
        <w:jc w:val="center"/>
        <w:rPr>
          <w:rFonts w:eastAsia="Batang"/>
          <w:color w:val="000000" w:themeColor="text1"/>
          <w:sz w:val="24"/>
          <w:szCs w:val="24"/>
          <w:lang w:val="en-US" w:eastAsia="ru-RU"/>
        </w:rPr>
      </w:pPr>
      <w:proofErr w:type="spellStart"/>
      <w:r w:rsidRPr="008B4451">
        <w:rPr>
          <w:rFonts w:eastAsia="Batang"/>
          <w:color w:val="000000" w:themeColor="text1"/>
          <w:sz w:val="24"/>
          <w:szCs w:val="24"/>
          <w:lang w:val="en-US" w:eastAsia="ru-RU"/>
        </w:rPr>
        <w:t>a@sumus.team</w:t>
      </w:r>
      <w:proofErr w:type="spellEnd"/>
      <w:r w:rsidRPr="008B4451">
        <w:rPr>
          <w:rFonts w:eastAsia="Batang"/>
          <w:color w:val="000000" w:themeColor="text1"/>
          <w:sz w:val="24"/>
          <w:szCs w:val="24"/>
          <w:lang w:val="en-US" w:eastAsia="ru-RU"/>
        </w:rPr>
        <w:t xml:space="preserve">, </w:t>
      </w:r>
      <w:proofErr w:type="spellStart"/>
      <w:r w:rsidRPr="008B4451">
        <w:rPr>
          <w:rFonts w:eastAsia="Batang"/>
          <w:color w:val="000000" w:themeColor="text1"/>
          <w:sz w:val="24"/>
          <w:szCs w:val="24"/>
          <w:lang w:val="en-US" w:eastAsia="ru-RU"/>
        </w:rPr>
        <w:t>k@sumus.team</w:t>
      </w:r>
      <w:proofErr w:type="spellEnd"/>
      <w:r w:rsidRPr="008B4451">
        <w:rPr>
          <w:rFonts w:eastAsia="Batang"/>
          <w:color w:val="000000" w:themeColor="text1"/>
          <w:sz w:val="24"/>
          <w:szCs w:val="24"/>
          <w:lang w:val="en-US" w:eastAsia="ru-RU"/>
        </w:rPr>
        <w:t xml:space="preserve">, </w:t>
      </w:r>
      <w:r w:rsidR="003E4D6E">
        <w:fldChar w:fldCharType="begin"/>
      </w:r>
      <w:r w:rsidR="003E4D6E" w:rsidRPr="003E4D6E">
        <w:rPr>
          <w:lang w:val="en-US"/>
          <w:rPrChange w:id="1" w:author="Andrei" w:date="2018-03-12T21:45:00Z">
            <w:rPr/>
          </w:rPrChange>
        </w:rPr>
        <w:instrText xml:space="preserve"> HYPERLINK "mailto:rr@sumus.team" </w:instrText>
      </w:r>
      <w:r w:rsidR="003E4D6E">
        <w:fldChar w:fldCharType="separate"/>
      </w:r>
      <w:r w:rsidR="00D72C43" w:rsidRPr="008B4451">
        <w:rPr>
          <w:rStyle w:val="a5"/>
          <w:rFonts w:eastAsia="Batang"/>
          <w:color w:val="000000" w:themeColor="text1"/>
          <w:sz w:val="24"/>
          <w:szCs w:val="24"/>
          <w:lang w:val="en-US" w:eastAsia="ru-RU"/>
        </w:rPr>
        <w:t>rr@sumus.team</w:t>
      </w:r>
      <w:r w:rsidR="003E4D6E">
        <w:rPr>
          <w:rStyle w:val="a5"/>
          <w:rFonts w:eastAsia="Batang"/>
          <w:color w:val="000000" w:themeColor="text1"/>
          <w:sz w:val="24"/>
          <w:szCs w:val="24"/>
          <w:lang w:val="en-US" w:eastAsia="ru-RU"/>
        </w:rPr>
        <w:fldChar w:fldCharType="end"/>
      </w:r>
    </w:p>
    <w:p w:rsidR="00D72C43" w:rsidRPr="008B4451" w:rsidRDefault="00D72C43" w:rsidP="00812C2A">
      <w:pPr>
        <w:autoSpaceDE w:val="0"/>
        <w:autoSpaceDN w:val="0"/>
        <w:adjustRightInd w:val="0"/>
        <w:spacing w:after="240" w:line="360" w:lineRule="atLeast"/>
        <w:jc w:val="center"/>
        <w:rPr>
          <w:color w:val="000000"/>
          <w:sz w:val="24"/>
          <w:szCs w:val="24"/>
          <w:lang w:val="en-US" w:eastAsia="ru-RU"/>
        </w:rPr>
      </w:pPr>
      <w:r w:rsidRPr="008B4451">
        <w:rPr>
          <w:color w:val="000000"/>
          <w:sz w:val="24"/>
          <w:szCs w:val="24"/>
          <w:lang w:val="en-US" w:eastAsia="ru-RU"/>
        </w:rPr>
        <w:t>March 3rd, 2018</w:t>
      </w:r>
    </w:p>
    <w:p w:rsidR="00812C2A" w:rsidRPr="00D055FE" w:rsidRDefault="00812C2A" w:rsidP="00C33564">
      <w:pPr>
        <w:jc w:val="center"/>
        <w:rPr>
          <w:lang w:val="en-US"/>
        </w:rPr>
      </w:pPr>
    </w:p>
    <w:p w:rsidR="00C33564" w:rsidRPr="00D055FE" w:rsidRDefault="00C33564" w:rsidP="00812C2A">
      <w:pPr>
        <w:jc w:val="center"/>
        <w:rPr>
          <w:b/>
          <w:color w:val="000000"/>
          <w:lang w:val="en-US"/>
        </w:rPr>
      </w:pPr>
      <w:r w:rsidRPr="00D055FE">
        <w:rPr>
          <w:b/>
          <w:color w:val="000000"/>
          <w:lang w:val="en-US"/>
        </w:rPr>
        <w:t>Abstract</w:t>
      </w:r>
    </w:p>
    <w:p w:rsidR="00064BD8" w:rsidRPr="00D055FE" w:rsidRDefault="00064BD8" w:rsidP="00064BD8">
      <w:pPr>
        <w:autoSpaceDE w:val="0"/>
        <w:autoSpaceDN w:val="0"/>
        <w:adjustRightInd w:val="0"/>
        <w:spacing w:after="240" w:line="360" w:lineRule="atLeast"/>
        <w:ind w:firstLine="709"/>
        <w:rPr>
          <w:color w:val="000000"/>
          <w:lang w:val="en-US"/>
        </w:rPr>
      </w:pPr>
      <w:r w:rsidRPr="00D055FE">
        <w:rPr>
          <w:color w:val="000000"/>
          <w:lang w:val="en-US"/>
        </w:rPr>
        <w:t>We propose a</w:t>
      </w:r>
      <w:r w:rsidR="00C33564" w:rsidRPr="00D055FE">
        <w:rPr>
          <w:color w:val="000000"/>
          <w:lang w:val="en-US"/>
        </w:rPr>
        <w:t xml:space="preserve"> new </w:t>
      </w:r>
      <w:r w:rsidRPr="00D055FE">
        <w:rPr>
          <w:color w:val="000000"/>
          <w:lang w:val="en-US"/>
        </w:rPr>
        <w:t>algorithm</w:t>
      </w:r>
      <w:r w:rsidR="006C443F">
        <w:rPr>
          <w:color w:val="000000"/>
          <w:lang w:val="en-US"/>
        </w:rPr>
        <w:t xml:space="preserve"> for reaching consensus</w:t>
      </w:r>
      <w:r w:rsidRPr="00D055FE">
        <w:rPr>
          <w:lang w:val="en-US"/>
        </w:rPr>
        <w:t xml:space="preserve"> </w:t>
      </w:r>
      <w:r w:rsidR="007D42F9" w:rsidRPr="00D055FE">
        <w:rPr>
          <w:color w:val="000000"/>
          <w:lang w:val="en-US" w:eastAsia="ru-RU"/>
        </w:rPr>
        <w:t xml:space="preserve">– </w:t>
      </w:r>
      <w:r w:rsidRPr="00D055FE">
        <w:rPr>
          <w:color w:val="000000"/>
          <w:lang w:val="en-US"/>
        </w:rPr>
        <w:t xml:space="preserve">stake distributed Byzantine Fault Tolerant (sdBFT), that allows </w:t>
      </w:r>
      <w:proofErr w:type="gramStart"/>
      <w:r w:rsidRPr="00D055FE">
        <w:rPr>
          <w:color w:val="000000"/>
          <w:lang w:val="en-US"/>
        </w:rPr>
        <w:t xml:space="preserve">to increase the number of nodes of the network involved in consensus building </w:t>
      </w:r>
      <w:r w:rsidR="00812C2A" w:rsidRPr="00812C2A">
        <w:rPr>
          <w:color w:val="000000"/>
          <w:lang w:val="en-US"/>
        </w:rPr>
        <w:t xml:space="preserve">by several orders </w:t>
      </w:r>
      <w:r w:rsidRPr="00D055FE">
        <w:rPr>
          <w:color w:val="000000"/>
          <w:lang w:val="en-US"/>
        </w:rPr>
        <w:t>in comparison with existing algorithms of BFT’s class and significantly increase</w:t>
      </w:r>
      <w:proofErr w:type="gramEnd"/>
      <w:r w:rsidRPr="00D055FE">
        <w:rPr>
          <w:color w:val="000000"/>
          <w:lang w:val="en-US"/>
        </w:rPr>
        <w:t xml:space="preserve"> the speed of transactions.</w:t>
      </w:r>
    </w:p>
    <w:p w:rsidR="00316C01" w:rsidRPr="00D055FE" w:rsidRDefault="00316C01" w:rsidP="00064BD8">
      <w:pPr>
        <w:autoSpaceDE w:val="0"/>
        <w:autoSpaceDN w:val="0"/>
        <w:adjustRightInd w:val="0"/>
        <w:spacing w:after="240" w:line="360" w:lineRule="atLeast"/>
        <w:ind w:firstLine="709"/>
        <w:rPr>
          <w:color w:val="000000"/>
          <w:lang w:val="en-US"/>
        </w:rPr>
      </w:pPr>
    </w:p>
    <w:p w:rsidR="00316C01" w:rsidRPr="00D055FE" w:rsidRDefault="00812C2A" w:rsidP="00316C01">
      <w:pPr>
        <w:rPr>
          <w:b/>
          <w:color w:val="000000"/>
          <w:lang w:val="en-US"/>
        </w:rPr>
      </w:pPr>
      <w:r w:rsidRPr="00DF551C">
        <w:rPr>
          <w:b/>
          <w:color w:val="000000"/>
          <w:lang w:val="en-US"/>
        </w:rPr>
        <w:t xml:space="preserve">1 </w:t>
      </w:r>
      <w:r w:rsidR="00316C01" w:rsidRPr="00D055FE">
        <w:rPr>
          <w:b/>
          <w:color w:val="000000"/>
          <w:lang w:val="en-US"/>
        </w:rPr>
        <w:t>Introduction</w:t>
      </w:r>
    </w:p>
    <w:p w:rsidR="00946C23" w:rsidRPr="00D055FE" w:rsidRDefault="00316C01" w:rsidP="00CF7878">
      <w:pPr>
        <w:autoSpaceDE w:val="0"/>
        <w:autoSpaceDN w:val="0"/>
        <w:adjustRightInd w:val="0"/>
        <w:spacing w:after="240" w:line="360" w:lineRule="atLeast"/>
        <w:ind w:firstLine="709"/>
        <w:rPr>
          <w:color w:val="000000"/>
          <w:lang w:val="en-US" w:eastAsia="ru-RU"/>
        </w:rPr>
      </w:pPr>
      <w:r w:rsidRPr="00D055FE">
        <w:rPr>
          <w:color w:val="000000"/>
          <w:lang w:val="en-US"/>
        </w:rPr>
        <w:t xml:space="preserve">When creating a </w:t>
      </w:r>
      <w:del w:id="2" w:author="Andrei" w:date="2018-03-12T21:50:00Z">
        <w:r w:rsidRPr="00D055FE" w:rsidDel="003E4D6E">
          <w:rPr>
            <w:color w:val="000000"/>
            <w:lang w:val="en-US"/>
          </w:rPr>
          <w:delText>bitcoin</w:delText>
        </w:r>
      </w:del>
      <w:ins w:id="3" w:author="Andrei" w:date="2018-03-12T21:50:00Z">
        <w:r w:rsidR="003E4D6E">
          <w:rPr>
            <w:color w:val="000000"/>
            <w:lang w:val="en-US"/>
          </w:rPr>
          <w:t>Bitcoin</w:t>
        </w:r>
      </w:ins>
      <w:r w:rsidRPr="00D055FE">
        <w:rPr>
          <w:color w:val="000000"/>
          <w:lang w:val="en-US"/>
        </w:rPr>
        <w:t xml:space="preserve"> coin and blockchain technology Satoshi Nakamoto used the </w:t>
      </w:r>
      <w:r w:rsidR="00946C23" w:rsidRPr="00D055FE">
        <w:rPr>
          <w:color w:val="000000"/>
          <w:lang w:val="en-US"/>
        </w:rPr>
        <w:t>P</w:t>
      </w:r>
      <w:r w:rsidRPr="00D055FE">
        <w:rPr>
          <w:color w:val="000000"/>
          <w:lang w:val="en-US"/>
        </w:rPr>
        <w:t>roof-of-</w:t>
      </w:r>
      <w:r w:rsidR="00946C23" w:rsidRPr="00D055FE">
        <w:rPr>
          <w:color w:val="000000"/>
          <w:lang w:val="en-US"/>
        </w:rPr>
        <w:t>W</w:t>
      </w:r>
      <w:r w:rsidRPr="00D055FE">
        <w:rPr>
          <w:color w:val="000000"/>
          <w:lang w:val="en-US"/>
        </w:rPr>
        <w:t>ork algorithm as a consensus algorithm</w:t>
      </w:r>
      <w:r w:rsidR="00946C23" w:rsidRPr="00D055FE">
        <w:rPr>
          <w:color w:val="000000"/>
          <w:lang w:val="en-US"/>
        </w:rPr>
        <w:t xml:space="preserve"> so-called </w:t>
      </w:r>
      <w:del w:id="4" w:author="Andrei" w:date="2018-03-12T21:45:00Z">
        <w:r w:rsidR="00946C23" w:rsidRPr="00D055FE" w:rsidDel="003E4D6E">
          <w:rPr>
            <w:color w:val="000000"/>
            <w:lang w:val="en-US" w:eastAsia="ru-RU"/>
          </w:rPr>
          <w:delText>(</w:delText>
        </w:r>
      </w:del>
      <w:proofErr w:type="gramStart"/>
      <w:r w:rsidR="00946C23" w:rsidRPr="00D055FE">
        <w:rPr>
          <w:color w:val="000000"/>
          <w:lang w:val="en-US" w:eastAsia="ru-RU"/>
        </w:rPr>
        <w:t>PoW</w:t>
      </w:r>
      <w:proofErr w:type="gramEnd"/>
      <w:del w:id="5" w:author="Andrei" w:date="2018-03-12T21:45:00Z">
        <w:r w:rsidR="00946C23" w:rsidRPr="00D055FE" w:rsidDel="003E4D6E">
          <w:rPr>
            <w:color w:val="000000"/>
            <w:lang w:val="en-US" w:eastAsia="ru-RU"/>
          </w:rPr>
          <w:delText>)</w:delText>
        </w:r>
      </w:del>
      <w:r w:rsidR="00946C23" w:rsidRPr="00D055FE">
        <w:rPr>
          <w:color w:val="000000"/>
          <w:lang w:val="en-US" w:eastAsia="ru-RU"/>
        </w:rPr>
        <w:t xml:space="preserve"> [1]. With the growing popularity of blockchain technology the features of the PoW algorithm associated with low transaction speed and, accordingly, their high cost, have been revealed</w:t>
      </w:r>
      <w:r w:rsidR="00CF7878" w:rsidRPr="00D055FE">
        <w:rPr>
          <w:color w:val="000000"/>
          <w:lang w:val="en-US" w:eastAsia="ru-RU"/>
        </w:rPr>
        <w:t>.</w:t>
      </w:r>
    </w:p>
    <w:p w:rsidR="00CF7878" w:rsidRPr="00D055FE" w:rsidRDefault="00CF7878" w:rsidP="004D5472">
      <w:pPr>
        <w:autoSpaceDE w:val="0"/>
        <w:autoSpaceDN w:val="0"/>
        <w:adjustRightInd w:val="0"/>
        <w:spacing w:after="240" w:line="360" w:lineRule="atLeast"/>
        <w:ind w:firstLine="709"/>
        <w:rPr>
          <w:color w:val="000000"/>
          <w:lang w:val="en-US"/>
        </w:rPr>
      </w:pPr>
      <w:r w:rsidRPr="00D055FE">
        <w:rPr>
          <w:color w:val="000000"/>
          <w:lang w:val="en-US"/>
        </w:rPr>
        <w:t xml:space="preserve">Many experts from the IT industry have created new consensus algorithms or adapted already existing ones, eliminating weaknesses of </w:t>
      </w:r>
      <w:r w:rsidRPr="00D055FE">
        <w:rPr>
          <w:color w:val="000000"/>
          <w:lang w:val="en-US" w:eastAsia="ru-RU"/>
        </w:rPr>
        <w:t xml:space="preserve">PoW. As a result, there appeared consensus algorithms PoS, DPoS, LPoS, PoE, PoIT, pBFT. </w:t>
      </w:r>
      <w:r w:rsidRPr="00D055FE">
        <w:rPr>
          <w:color w:val="000000"/>
          <w:lang w:val="en-US"/>
        </w:rPr>
        <w:t>By this article, we tried to contribute to the development of consensus algorithms.</w:t>
      </w:r>
    </w:p>
    <w:p w:rsidR="004D5472" w:rsidRPr="00D055FE" w:rsidRDefault="004D5472" w:rsidP="004D5472">
      <w:pPr>
        <w:autoSpaceDE w:val="0"/>
        <w:autoSpaceDN w:val="0"/>
        <w:adjustRightInd w:val="0"/>
        <w:spacing w:after="240" w:line="360" w:lineRule="atLeast"/>
        <w:ind w:firstLine="709"/>
        <w:rPr>
          <w:color w:val="000000"/>
          <w:lang w:val="en-US"/>
        </w:rPr>
      </w:pPr>
      <w:r w:rsidRPr="00D055FE">
        <w:rPr>
          <w:color w:val="000000"/>
          <w:lang w:val="en-US"/>
        </w:rPr>
        <w:t>The need to establish our own consensus algorithm appeared when trying to create a blockchain, satisfying the following requirements for the blockchain network:</w:t>
      </w:r>
    </w:p>
    <w:p w:rsidR="004D5472" w:rsidRPr="00D055FE" w:rsidRDefault="004D5472" w:rsidP="00194D80">
      <w:pPr>
        <w:numPr>
          <w:ilvl w:val="0"/>
          <w:numId w:val="1"/>
        </w:numPr>
        <w:autoSpaceDE w:val="0"/>
        <w:autoSpaceDN w:val="0"/>
        <w:adjustRightInd w:val="0"/>
        <w:spacing w:after="240" w:line="360" w:lineRule="atLeast"/>
        <w:rPr>
          <w:color w:val="000000"/>
          <w:lang w:val="en-US"/>
        </w:rPr>
      </w:pPr>
      <w:r w:rsidRPr="00D055FE">
        <w:rPr>
          <w:color w:val="000000"/>
          <w:lang w:val="en-US"/>
        </w:rPr>
        <w:t>Time to create a new block is no more than 1 min</w:t>
      </w:r>
      <w:ins w:id="6" w:author="Andrei" w:date="2018-03-12T21:47:00Z">
        <w:r w:rsidR="003E4D6E">
          <w:rPr>
            <w:color w:val="000000"/>
            <w:lang w:val="en-US"/>
          </w:rPr>
          <w:t>ute</w:t>
        </w:r>
      </w:ins>
      <w:r w:rsidRPr="00D055FE">
        <w:rPr>
          <w:color w:val="000000"/>
          <w:lang w:val="en-US"/>
        </w:rPr>
        <w:t>.</w:t>
      </w:r>
    </w:p>
    <w:p w:rsidR="004D5472" w:rsidRPr="00D055FE" w:rsidRDefault="004D5472" w:rsidP="00194D80">
      <w:pPr>
        <w:numPr>
          <w:ilvl w:val="0"/>
          <w:numId w:val="1"/>
        </w:numPr>
        <w:autoSpaceDE w:val="0"/>
        <w:autoSpaceDN w:val="0"/>
        <w:adjustRightInd w:val="0"/>
        <w:spacing w:after="240" w:line="360" w:lineRule="atLeast"/>
        <w:rPr>
          <w:color w:val="000000"/>
          <w:lang w:val="en-US"/>
        </w:rPr>
      </w:pPr>
      <w:r w:rsidRPr="00D055FE">
        <w:rPr>
          <w:color w:val="000000"/>
          <w:lang w:val="en-US"/>
        </w:rPr>
        <w:t>The blockchain network type is a corporate network.</w:t>
      </w:r>
    </w:p>
    <w:p w:rsidR="004D5472" w:rsidRPr="00D055FE" w:rsidRDefault="004D5472" w:rsidP="00194D80">
      <w:pPr>
        <w:numPr>
          <w:ilvl w:val="0"/>
          <w:numId w:val="1"/>
        </w:numPr>
        <w:autoSpaceDE w:val="0"/>
        <w:autoSpaceDN w:val="0"/>
        <w:adjustRightInd w:val="0"/>
        <w:spacing w:after="240" w:line="360" w:lineRule="atLeast"/>
        <w:rPr>
          <w:color w:val="000000"/>
          <w:lang w:val="en-US"/>
        </w:rPr>
      </w:pPr>
      <w:r w:rsidRPr="00D055FE">
        <w:rPr>
          <w:color w:val="000000"/>
          <w:lang w:val="en-US"/>
        </w:rPr>
        <w:t>The total number of nodes, that can participate in the conse</w:t>
      </w:r>
      <w:r w:rsidR="00D72C43">
        <w:rPr>
          <w:color w:val="000000"/>
          <w:lang w:val="en-US"/>
        </w:rPr>
        <w:t xml:space="preserve">nsus-building, can vary from </w:t>
      </w:r>
      <m:oMath>
        <m:sSup>
          <m:sSupPr>
            <m:ctrlPr>
              <w:rPr>
                <w:rFonts w:ascii="Cambria Math" w:hAnsi="Cambria Math"/>
                <w:i/>
                <w:color w:val="000000"/>
                <w:lang w:val="en-US"/>
              </w:rPr>
            </m:ctrlPr>
          </m:sSupPr>
          <m:e>
            <m:r>
              <w:rPr>
                <w:rFonts w:ascii="Cambria Math" w:hAnsi="Cambria Math"/>
                <w:color w:val="000000"/>
                <w:lang w:val="en-US"/>
              </w:rPr>
              <m:t>10</m:t>
            </m:r>
          </m:e>
          <m:sup>
            <m:r>
              <w:rPr>
                <w:rFonts w:ascii="Cambria Math" w:hAnsi="Cambria Math"/>
                <w:color w:val="000000"/>
                <w:lang w:val="en-US"/>
              </w:rPr>
              <m:t>3</m:t>
            </m:r>
          </m:sup>
        </m:sSup>
      </m:oMath>
      <w:r w:rsidR="00D72C43">
        <w:rPr>
          <w:color w:val="000000"/>
          <w:lang w:val="en-US"/>
        </w:rPr>
        <w:t xml:space="preserve"> to </w:t>
      </w:r>
      <m:oMath>
        <m:sSup>
          <m:sSupPr>
            <m:ctrlPr>
              <w:rPr>
                <w:rFonts w:ascii="Cambria Math" w:hAnsi="Cambria Math"/>
                <w:i/>
                <w:color w:val="000000"/>
                <w:lang w:val="en-US"/>
              </w:rPr>
            </m:ctrlPr>
          </m:sSupPr>
          <m:e>
            <m:r>
              <w:rPr>
                <w:rFonts w:ascii="Cambria Math" w:hAnsi="Cambria Math"/>
                <w:color w:val="000000"/>
                <w:lang w:val="en-US"/>
              </w:rPr>
              <m:t>10</m:t>
            </m:r>
          </m:e>
          <m:sup>
            <m:r>
              <w:rPr>
                <w:rFonts w:ascii="Cambria Math" w:hAnsi="Cambria Math"/>
                <w:color w:val="000000"/>
                <w:lang w:val="en-US"/>
              </w:rPr>
              <m:t>4</m:t>
            </m:r>
          </m:sup>
        </m:sSup>
      </m:oMath>
      <w:r w:rsidRPr="00D055FE">
        <w:rPr>
          <w:color w:val="000000"/>
          <w:lang w:val="en-US"/>
        </w:rPr>
        <w:t>.</w:t>
      </w:r>
      <w:r w:rsidRPr="00D055FE">
        <w:rPr>
          <w:rFonts w:ascii="MS Gothic" w:eastAsia="MS Gothic" w:hAnsi="MS Gothic" w:cs="MS Gothic" w:hint="eastAsia"/>
          <w:color w:val="000000"/>
          <w:lang w:val="en-US"/>
        </w:rPr>
        <w:t> </w:t>
      </w:r>
    </w:p>
    <w:p w:rsidR="004D5472" w:rsidRDefault="004D5472" w:rsidP="00194D80">
      <w:pPr>
        <w:numPr>
          <w:ilvl w:val="0"/>
          <w:numId w:val="1"/>
        </w:numPr>
        <w:autoSpaceDE w:val="0"/>
        <w:autoSpaceDN w:val="0"/>
        <w:adjustRightInd w:val="0"/>
        <w:spacing w:after="240" w:line="360" w:lineRule="atLeast"/>
        <w:rPr>
          <w:color w:val="000000"/>
          <w:lang w:val="en-US"/>
        </w:rPr>
      </w:pPr>
      <w:r w:rsidRPr="00D055FE">
        <w:rPr>
          <w:color w:val="000000"/>
          <w:lang w:val="en-US"/>
        </w:rPr>
        <w:t xml:space="preserve">High transaction speed </w:t>
      </w:r>
      <w:del w:id="7" w:author="Andrei" w:date="2018-03-12T21:48:00Z">
        <w:r w:rsidRPr="00D055FE" w:rsidDel="003E4D6E">
          <w:rPr>
            <w:color w:val="000000"/>
            <w:lang w:val="en-US"/>
          </w:rPr>
          <w:delText xml:space="preserve">- </w:delText>
        </w:r>
      </w:del>
      <w:ins w:id="8" w:author="Andrei" w:date="2018-03-12T21:48:00Z">
        <w:r w:rsidR="003E4D6E">
          <w:rPr>
            <w:color w:val="000000"/>
            <w:lang w:val="en-US"/>
          </w:rPr>
          <w:t>–</w:t>
        </w:r>
        <w:r w:rsidR="003E4D6E" w:rsidRPr="00D055FE">
          <w:rPr>
            <w:color w:val="000000"/>
            <w:lang w:val="en-US"/>
          </w:rPr>
          <w:t xml:space="preserve"> </w:t>
        </w:r>
      </w:ins>
      <w:r w:rsidRPr="00D055FE">
        <w:rPr>
          <w:color w:val="000000"/>
          <w:lang w:val="en-US"/>
        </w:rPr>
        <w:t xml:space="preserve">at least </w:t>
      </w:r>
      <m:oMath>
        <m:sSup>
          <m:sSupPr>
            <m:ctrlPr>
              <w:rPr>
                <w:rFonts w:ascii="Cambria Math" w:hAnsi="Cambria Math"/>
                <w:i/>
                <w:color w:val="000000"/>
                <w:lang w:val="en-US"/>
              </w:rPr>
            </m:ctrlPr>
          </m:sSupPr>
          <m:e>
            <m:r>
              <w:rPr>
                <w:rFonts w:ascii="Cambria Math" w:hAnsi="Cambria Math"/>
                <w:color w:val="000000"/>
                <w:lang w:val="en-US"/>
              </w:rPr>
              <m:t>10</m:t>
            </m:r>
          </m:e>
          <m:sup>
            <m:r>
              <w:rPr>
                <w:rFonts w:ascii="Cambria Math" w:hAnsi="Cambria Math"/>
                <w:color w:val="000000"/>
                <w:lang w:val="en-US"/>
              </w:rPr>
              <m:t>3</m:t>
            </m:r>
          </m:sup>
        </m:sSup>
      </m:oMath>
      <w:r w:rsidRPr="00D055FE">
        <w:rPr>
          <w:color w:val="000000"/>
          <w:lang w:val="en-US"/>
        </w:rPr>
        <w:t xml:space="preserve"> transactions per second.</w:t>
      </w:r>
    </w:p>
    <w:p w:rsidR="00D064E1" w:rsidRPr="00D064E1" w:rsidRDefault="00D064E1" w:rsidP="00D064E1">
      <w:pPr>
        <w:numPr>
          <w:ilvl w:val="0"/>
          <w:numId w:val="1"/>
        </w:numPr>
        <w:autoSpaceDE w:val="0"/>
        <w:autoSpaceDN w:val="0"/>
        <w:adjustRightInd w:val="0"/>
        <w:spacing w:after="240" w:line="360" w:lineRule="atLeast"/>
        <w:rPr>
          <w:color w:val="000000"/>
          <w:lang w:val="en-US"/>
        </w:rPr>
      </w:pPr>
      <w:r w:rsidRPr="00D064E1">
        <w:rPr>
          <w:color w:val="000000"/>
          <w:lang w:val="en-US"/>
        </w:rPr>
        <w:t>Implementation of the algorithm does not require significant energy costs.</w:t>
      </w:r>
    </w:p>
    <w:p w:rsidR="004D5472" w:rsidRPr="00D055FE" w:rsidRDefault="004D5472" w:rsidP="00194D80">
      <w:pPr>
        <w:numPr>
          <w:ilvl w:val="0"/>
          <w:numId w:val="1"/>
        </w:numPr>
        <w:autoSpaceDE w:val="0"/>
        <w:autoSpaceDN w:val="0"/>
        <w:adjustRightInd w:val="0"/>
        <w:spacing w:after="240" w:line="360" w:lineRule="atLeast"/>
        <w:rPr>
          <w:color w:val="000000"/>
          <w:lang w:val="en-US"/>
        </w:rPr>
      </w:pPr>
      <w:r w:rsidRPr="00D055FE">
        <w:rPr>
          <w:color w:val="000000"/>
          <w:lang w:val="en-US"/>
        </w:rPr>
        <w:lastRenderedPageBreak/>
        <w:t>Implementation of the blockchain algorithm should not require significant computing power,</w:t>
      </w:r>
      <w:r w:rsidR="00194D80" w:rsidRPr="00D055FE">
        <w:rPr>
          <w:color w:val="000000"/>
          <w:lang w:val="en-US"/>
        </w:rPr>
        <w:t xml:space="preserve"> in contrast with PoW blockchains.</w:t>
      </w:r>
    </w:p>
    <w:p w:rsidR="009C7F73" w:rsidRPr="00D055FE" w:rsidRDefault="009C7F73" w:rsidP="00547F5D">
      <w:pPr>
        <w:autoSpaceDE w:val="0"/>
        <w:autoSpaceDN w:val="0"/>
        <w:adjustRightInd w:val="0"/>
        <w:spacing w:after="240" w:line="360" w:lineRule="atLeast"/>
        <w:ind w:firstLine="709"/>
        <w:rPr>
          <w:color w:val="000000"/>
          <w:lang w:val="en-US"/>
        </w:rPr>
      </w:pPr>
      <w:r w:rsidRPr="00D055FE">
        <w:rPr>
          <w:color w:val="000000"/>
          <w:lang w:val="en-US"/>
        </w:rPr>
        <w:t>Previously proposed algorithms of consensus are recognized as unsatisfactory for the above requirements by authors for the following reasons.</w:t>
      </w:r>
    </w:p>
    <w:p w:rsidR="009C7F73" w:rsidRPr="00D055FE" w:rsidRDefault="009C7F73" w:rsidP="00547F5D">
      <w:pPr>
        <w:autoSpaceDE w:val="0"/>
        <w:autoSpaceDN w:val="0"/>
        <w:adjustRightInd w:val="0"/>
        <w:spacing w:after="240" w:line="360" w:lineRule="atLeast"/>
        <w:ind w:firstLine="709"/>
        <w:rPr>
          <w:rFonts w:ascii="Times" w:hAnsi="Times" w:cs="Times"/>
          <w:color w:val="000000"/>
          <w:lang w:val="en-US" w:eastAsia="ru-RU"/>
        </w:rPr>
      </w:pPr>
      <w:r w:rsidRPr="00D055FE">
        <w:rPr>
          <w:color w:val="000000"/>
          <w:lang w:val="en-US"/>
        </w:rPr>
        <w:t xml:space="preserve">Consensus PoW </w:t>
      </w:r>
      <w:r w:rsidRPr="00D055FE">
        <w:rPr>
          <w:color w:val="000000"/>
          <w:lang w:val="en-US" w:eastAsia="ru-RU"/>
        </w:rPr>
        <w:t xml:space="preserve">– </w:t>
      </w:r>
      <w:r w:rsidRPr="00D055FE">
        <w:rPr>
          <w:color w:val="000000"/>
          <w:lang w:val="en-US"/>
        </w:rPr>
        <w:t xml:space="preserve"> the very first type of consensus implemented in the Bitcoin currency’s blockchain. Consensus is characterized by a low speed of </w:t>
      </w:r>
      <w:r w:rsidR="00BD2F6C" w:rsidRPr="00D055FE">
        <w:rPr>
          <w:color w:val="000000"/>
          <w:lang w:val="en-US"/>
        </w:rPr>
        <w:t xml:space="preserve">the block </w:t>
      </w:r>
      <w:r w:rsidRPr="00D055FE">
        <w:rPr>
          <w:color w:val="000000"/>
          <w:lang w:val="en-US"/>
        </w:rPr>
        <w:t xml:space="preserve">closing and low transaction speed, according to the data </w:t>
      </w:r>
      <w:r w:rsidRPr="00D055FE">
        <w:rPr>
          <w:color w:val="000000"/>
          <w:lang w:val="en-US" w:eastAsia="ru-RU"/>
        </w:rPr>
        <w:t xml:space="preserve">[2] the transaction speed of Bitcoin currency is only 7 transactions per second. Formation of the </w:t>
      </w:r>
      <w:r w:rsidRPr="00D055FE">
        <w:rPr>
          <w:color w:val="000000"/>
          <w:lang w:val="en-US"/>
        </w:rPr>
        <w:t>blockchain</w:t>
      </w:r>
      <w:r w:rsidRPr="00D055FE">
        <w:rPr>
          <w:color w:val="000000"/>
          <w:lang w:val="en-US" w:eastAsia="ru-RU"/>
        </w:rPr>
        <w:t xml:space="preserve"> block at PoW consensus requires significant computing resources.</w:t>
      </w:r>
      <w:r w:rsidRPr="00D055FE">
        <w:rPr>
          <w:lang w:val="en-US"/>
        </w:rPr>
        <w:t xml:space="preserve"> </w:t>
      </w:r>
      <w:r w:rsidRPr="00D055FE">
        <w:rPr>
          <w:color w:val="000000"/>
          <w:lang w:val="en-US" w:eastAsia="ru-RU"/>
        </w:rPr>
        <w:t xml:space="preserve">And the more a consensus participant has computing resources, the higher the probability for </w:t>
      </w:r>
      <w:del w:id="9" w:author="Andrei" w:date="2018-03-12T21:55:00Z">
        <w:r w:rsidRPr="00D055FE" w:rsidDel="00B42604">
          <w:rPr>
            <w:color w:val="000000"/>
            <w:lang w:val="en-US" w:eastAsia="ru-RU"/>
          </w:rPr>
          <w:delText xml:space="preserve">him </w:delText>
        </w:r>
      </w:del>
      <w:ins w:id="10" w:author="Andrei" w:date="2018-03-12T21:55:00Z">
        <w:r w:rsidR="00B42604">
          <w:rPr>
            <w:color w:val="000000"/>
            <w:lang w:val="en-US" w:eastAsia="ru-RU"/>
          </w:rPr>
          <w:t>it</w:t>
        </w:r>
        <w:r w:rsidR="00B42604" w:rsidRPr="00D055FE">
          <w:rPr>
            <w:color w:val="000000"/>
            <w:lang w:val="en-US" w:eastAsia="ru-RU"/>
          </w:rPr>
          <w:t xml:space="preserve"> </w:t>
        </w:r>
      </w:ins>
      <w:r w:rsidRPr="00D055FE">
        <w:rPr>
          <w:color w:val="000000"/>
          <w:lang w:val="en-US" w:eastAsia="ru-RU"/>
        </w:rPr>
        <w:t xml:space="preserve">to form a block, what leads to an unproductive computing race between the </w:t>
      </w:r>
      <w:proofErr w:type="gramStart"/>
      <w:r w:rsidRPr="00D055FE">
        <w:rPr>
          <w:color w:val="000000"/>
          <w:lang w:val="en-US" w:eastAsia="ru-RU"/>
        </w:rPr>
        <w:t>consensus</w:t>
      </w:r>
      <w:proofErr w:type="gramEnd"/>
      <w:r w:rsidRPr="00D055FE">
        <w:rPr>
          <w:color w:val="000000"/>
          <w:lang w:val="en-US" w:eastAsia="ru-RU"/>
        </w:rPr>
        <w:t xml:space="preserve"> participants.</w:t>
      </w:r>
    </w:p>
    <w:p w:rsidR="00BD2F6C" w:rsidRPr="00D055FE" w:rsidRDefault="00547F5D" w:rsidP="00D064E1">
      <w:pPr>
        <w:autoSpaceDE w:val="0"/>
        <w:autoSpaceDN w:val="0"/>
        <w:adjustRightInd w:val="0"/>
        <w:spacing w:after="240" w:line="360" w:lineRule="atLeast"/>
        <w:ind w:firstLine="709"/>
        <w:rPr>
          <w:color w:val="000000"/>
          <w:lang w:val="en-US"/>
        </w:rPr>
      </w:pPr>
      <w:r w:rsidRPr="00D055FE">
        <w:rPr>
          <w:color w:val="000000"/>
          <w:lang w:val="en-US"/>
        </w:rPr>
        <w:t>Proof-of-Stake (PoS) consensus and its variations DPoS, LPoS were proposed to solve the problems of PoW consensus, connected with high computational costs and a low speed of closing</w:t>
      </w:r>
      <w:r w:rsidR="00BD2F6C" w:rsidRPr="00D055FE">
        <w:rPr>
          <w:color w:val="000000"/>
          <w:lang w:val="en-US"/>
        </w:rPr>
        <w:t xml:space="preserve"> of</w:t>
      </w:r>
      <w:r w:rsidRPr="00D055FE">
        <w:rPr>
          <w:color w:val="000000"/>
          <w:lang w:val="en-US"/>
        </w:rPr>
        <w:t xml:space="preserve"> transaction block</w:t>
      </w:r>
      <w:r w:rsidR="00BD2F6C" w:rsidRPr="00D055FE">
        <w:rPr>
          <w:color w:val="000000"/>
          <w:lang w:val="en-US"/>
        </w:rPr>
        <w:t xml:space="preserve"> [3]. Despite the high speed of block closing and low requirements for hardware resources, algorithm PoS has limitations. The problem with PoS is centralization of coins (system resources). Blockchain user, having the maximum amount of system resources, receives even more coins for the provision services for the confirmation of the block. Consequently, the number of nodes, participating in a consensus, will evolutionarily diminish, what will lead to non-compliance with the requirements for the blockchain outlined above.</w:t>
      </w:r>
    </w:p>
    <w:p w:rsidR="00BD2F6C" w:rsidRPr="00D055FE" w:rsidRDefault="00BD2F6C" w:rsidP="00C04AFE">
      <w:pPr>
        <w:autoSpaceDE w:val="0"/>
        <w:autoSpaceDN w:val="0"/>
        <w:adjustRightInd w:val="0"/>
        <w:spacing w:after="240" w:line="360" w:lineRule="atLeast"/>
        <w:ind w:firstLine="709"/>
        <w:rPr>
          <w:color w:val="000000"/>
          <w:lang w:val="en-US" w:eastAsia="ru-RU"/>
        </w:rPr>
      </w:pPr>
      <w:proofErr w:type="gramStart"/>
      <w:r w:rsidRPr="00D055FE">
        <w:rPr>
          <w:color w:val="000000"/>
          <w:lang w:val="en-US" w:eastAsia="ru-RU"/>
        </w:rPr>
        <w:t>pBFT</w:t>
      </w:r>
      <w:proofErr w:type="gramEnd"/>
      <w:r w:rsidRPr="00D055FE">
        <w:rPr>
          <w:color w:val="000000"/>
          <w:lang w:val="en-US" w:eastAsia="ru-RU"/>
        </w:rPr>
        <w:t xml:space="preserve"> </w:t>
      </w:r>
      <w:r w:rsidRPr="00D055FE">
        <w:rPr>
          <w:color w:val="000000"/>
          <w:lang w:val="en-US"/>
        </w:rPr>
        <w:t xml:space="preserve">consensus </w:t>
      </w:r>
      <w:r w:rsidRPr="00D055FE">
        <w:rPr>
          <w:color w:val="000000"/>
          <w:lang w:val="en-US" w:eastAsia="ru-RU"/>
        </w:rPr>
        <w:t xml:space="preserve">– </w:t>
      </w:r>
      <w:r w:rsidRPr="00D055FE">
        <w:rPr>
          <w:color w:val="000000"/>
          <w:lang w:val="en-US"/>
        </w:rPr>
        <w:t xml:space="preserve">another </w:t>
      </w:r>
      <w:commentRangeStart w:id="11"/>
      <w:r w:rsidRPr="00D055FE">
        <w:rPr>
          <w:color w:val="000000"/>
          <w:lang w:val="en-US"/>
        </w:rPr>
        <w:t xml:space="preserve">alternative </w:t>
      </w:r>
      <w:commentRangeEnd w:id="11"/>
      <w:r w:rsidR="00B42604">
        <w:rPr>
          <w:rStyle w:val="ac"/>
        </w:rPr>
        <w:commentReference w:id="11"/>
      </w:r>
      <w:r w:rsidRPr="00D055FE">
        <w:rPr>
          <w:color w:val="000000"/>
          <w:lang w:val="en-US"/>
        </w:rPr>
        <w:t>to the PoW consensus algorithm.</w:t>
      </w:r>
      <w:r w:rsidR="00C04AFE" w:rsidRPr="00D055FE">
        <w:rPr>
          <w:color w:val="000000"/>
          <w:lang w:val="en-US"/>
        </w:rPr>
        <w:t xml:space="preserve"> Several </w:t>
      </w:r>
      <w:r w:rsidR="00C04AFE" w:rsidRPr="00D055FE">
        <w:rPr>
          <w:color w:val="000000"/>
          <w:lang w:val="en-US" w:eastAsia="ru-RU"/>
        </w:rPr>
        <w:t xml:space="preserve">pBFT </w:t>
      </w:r>
      <w:r w:rsidR="00C04AFE" w:rsidRPr="00D055FE">
        <w:rPr>
          <w:color w:val="000000"/>
          <w:lang w:val="en-US"/>
        </w:rPr>
        <w:t>consensus realizations have been proposed in the world, one of them</w:t>
      </w:r>
      <w:del w:id="12" w:author="Andrei" w:date="2018-03-12T21:58:00Z">
        <w:r w:rsidR="00C04AFE" w:rsidRPr="00D055FE" w:rsidDel="00B42604">
          <w:rPr>
            <w:color w:val="000000"/>
            <w:lang w:val="en-US"/>
          </w:rPr>
          <w:delText xml:space="preserve"> </w:delText>
        </w:r>
      </w:del>
      <w:r w:rsidR="00C04AFE" w:rsidRPr="00D055FE">
        <w:rPr>
          <w:color w:val="000000"/>
          <w:lang w:val="en-US"/>
        </w:rPr>
        <w:t xml:space="preserve"> </w:t>
      </w:r>
      <w:r w:rsidR="00C04AFE" w:rsidRPr="00D055FE">
        <w:rPr>
          <w:color w:val="000000"/>
          <w:lang w:val="en-US" w:eastAsia="ru-RU"/>
        </w:rPr>
        <w:t xml:space="preserve">– «Honey Badger» [4]. As shown in Fig. 1 </w:t>
      </w:r>
      <w:del w:id="13" w:author="Andrei" w:date="2018-03-12T22:00:00Z">
        <w:r w:rsidR="00C04AFE" w:rsidRPr="00D055FE" w:rsidDel="00B42604">
          <w:rPr>
            <w:color w:val="000000"/>
            <w:lang w:val="en-US" w:eastAsia="ru-RU"/>
          </w:rPr>
          <w:delText xml:space="preserve">The </w:delText>
        </w:r>
      </w:del>
      <w:ins w:id="14" w:author="Andrei" w:date="2018-03-12T22:00:00Z">
        <w:r w:rsidR="00B42604">
          <w:rPr>
            <w:color w:val="000000"/>
            <w:lang w:val="en-US" w:eastAsia="ru-RU"/>
          </w:rPr>
          <w:t>t</w:t>
        </w:r>
        <w:r w:rsidR="00B42604" w:rsidRPr="00D055FE">
          <w:rPr>
            <w:color w:val="000000"/>
            <w:lang w:val="en-US" w:eastAsia="ru-RU"/>
          </w:rPr>
          <w:t xml:space="preserve">he </w:t>
        </w:r>
      </w:ins>
      <w:r w:rsidR="00C04AFE" w:rsidRPr="00D055FE">
        <w:rPr>
          <w:color w:val="000000"/>
          <w:lang w:val="en-US" w:eastAsia="ru-RU"/>
        </w:rPr>
        <w:t>implementation of pBFT consensus works all the better, the smaller the number of nodes participating in the consensus.</w:t>
      </w:r>
    </w:p>
    <w:p w:rsidR="00C04AFE" w:rsidRPr="00D055FE" w:rsidRDefault="006F59DF" w:rsidP="006F59DF">
      <w:pPr>
        <w:autoSpaceDE w:val="0"/>
        <w:autoSpaceDN w:val="0"/>
        <w:adjustRightInd w:val="0"/>
        <w:spacing w:after="240" w:line="360" w:lineRule="atLeast"/>
        <w:rPr>
          <w:rFonts w:ascii="Times" w:hAnsi="Times" w:cs="Times"/>
          <w:color w:val="000000"/>
          <w:lang w:val="en-US" w:eastAsia="ru-RU"/>
        </w:rPr>
      </w:pPr>
      <w:r w:rsidRPr="00D055FE">
        <w:rPr>
          <w:rFonts w:ascii="Times" w:hAnsi="Times" w:cs="Times"/>
          <w:noProof/>
          <w:color w:val="000000"/>
          <w:lang w:eastAsia="ru-RU"/>
        </w:rPr>
        <w:lastRenderedPageBreak/>
        <w:drawing>
          <wp:inline distT="0" distB="0" distL="0" distR="0" wp14:anchorId="79398FC1" wp14:editId="304CD294">
            <wp:extent cx="5936615" cy="395033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6615" cy="3950335"/>
                    </a:xfrm>
                    <a:prstGeom prst="rect">
                      <a:avLst/>
                    </a:prstGeom>
                  </pic:spPr>
                </pic:pic>
              </a:graphicData>
            </a:graphic>
          </wp:inline>
        </w:drawing>
      </w:r>
    </w:p>
    <w:p w:rsidR="006F59DF" w:rsidRPr="00D055FE" w:rsidRDefault="006F59DF" w:rsidP="00712888">
      <w:pPr>
        <w:autoSpaceDE w:val="0"/>
        <w:autoSpaceDN w:val="0"/>
        <w:adjustRightInd w:val="0"/>
        <w:spacing w:after="240" w:line="360" w:lineRule="atLeast"/>
        <w:ind w:firstLine="709"/>
        <w:jc w:val="center"/>
        <w:rPr>
          <w:color w:val="000000"/>
          <w:lang w:val="en-US"/>
        </w:rPr>
      </w:pPr>
      <w:r w:rsidRPr="00D055FE">
        <w:rPr>
          <w:color w:val="000000"/>
          <w:lang w:val="en-US"/>
        </w:rPr>
        <w:t>Fig.1 Graph of block forming delay time dependence from the speed of incoming transactions</w:t>
      </w:r>
    </w:p>
    <w:p w:rsidR="00712888" w:rsidRPr="00D055FE" w:rsidRDefault="00712888" w:rsidP="00712888">
      <w:pPr>
        <w:autoSpaceDE w:val="0"/>
        <w:autoSpaceDN w:val="0"/>
        <w:adjustRightInd w:val="0"/>
        <w:spacing w:after="240" w:line="360" w:lineRule="atLeast"/>
        <w:ind w:firstLine="709"/>
        <w:jc w:val="center"/>
        <w:rPr>
          <w:color w:val="000000"/>
          <w:lang w:val="en-US"/>
        </w:rPr>
      </w:pPr>
    </w:p>
    <w:p w:rsidR="00712888" w:rsidRPr="00D055FE" w:rsidRDefault="00712888" w:rsidP="00712888">
      <w:pPr>
        <w:autoSpaceDE w:val="0"/>
        <w:autoSpaceDN w:val="0"/>
        <w:adjustRightInd w:val="0"/>
        <w:spacing w:after="240" w:line="360" w:lineRule="atLeast"/>
        <w:ind w:firstLine="709"/>
        <w:rPr>
          <w:color w:val="000000"/>
          <w:lang w:val="en-US"/>
        </w:rPr>
      </w:pPr>
      <w:r w:rsidRPr="00D055FE">
        <w:rPr>
          <w:color w:val="000000"/>
          <w:lang w:val="en-US"/>
        </w:rPr>
        <w:t>Figure 1 shows the graph of block forming delay time dependence from the speed of incoming transactions, where Nodes/Tolerance – the relation of the total number of nodes reaching consensus, and the number of nodes that have not reached consensus.</w:t>
      </w:r>
    </w:p>
    <w:p w:rsidR="00712888" w:rsidRPr="00D055FE" w:rsidRDefault="00712888" w:rsidP="00712888">
      <w:pPr>
        <w:autoSpaceDE w:val="0"/>
        <w:autoSpaceDN w:val="0"/>
        <w:adjustRightInd w:val="0"/>
        <w:spacing w:after="240" w:line="360" w:lineRule="atLeast"/>
        <w:ind w:firstLine="709"/>
        <w:rPr>
          <w:color w:val="000000"/>
          <w:lang w:val="en-US"/>
        </w:rPr>
      </w:pPr>
      <w:r w:rsidRPr="00D055FE">
        <w:rPr>
          <w:color w:val="000000"/>
          <w:lang w:val="en-US"/>
        </w:rPr>
        <w:t>Curve 1 shows the time variation</w:t>
      </w:r>
      <w:r w:rsidR="007D42F9" w:rsidRPr="00D055FE">
        <w:rPr>
          <w:color w:val="000000"/>
          <w:lang w:val="en-US"/>
        </w:rPr>
        <w:t xml:space="preserve"> of block closing</w:t>
      </w:r>
      <w:r w:rsidRPr="00D055FE">
        <w:rPr>
          <w:color w:val="000000"/>
          <w:lang w:val="en-US"/>
        </w:rPr>
        <w:t xml:space="preserve"> </w:t>
      </w:r>
      <w:r w:rsidR="007D42F9" w:rsidRPr="00D055FE">
        <w:rPr>
          <w:color w:val="000000"/>
          <w:lang w:val="en-US"/>
        </w:rPr>
        <w:t>in relation to</w:t>
      </w:r>
      <w:r w:rsidRPr="00D055FE">
        <w:rPr>
          <w:color w:val="000000"/>
          <w:lang w:val="en-US"/>
        </w:rPr>
        <w:t xml:space="preserve"> the speed of incoming transactions for 32 nodes, curve 2 – for 40 knots, curves 3-6 – for 48, 56, 64 and 104 nodes respectively.</w:t>
      </w:r>
    </w:p>
    <w:p w:rsidR="00712888" w:rsidRPr="00D055FE" w:rsidRDefault="00712888" w:rsidP="00712888">
      <w:pPr>
        <w:autoSpaceDE w:val="0"/>
        <w:autoSpaceDN w:val="0"/>
        <w:adjustRightInd w:val="0"/>
        <w:spacing w:after="240" w:line="360" w:lineRule="atLeast"/>
        <w:ind w:firstLine="709"/>
        <w:rPr>
          <w:color w:val="000000"/>
          <w:lang w:val="en-US"/>
        </w:rPr>
      </w:pPr>
      <w:r w:rsidRPr="00D055FE">
        <w:rPr>
          <w:color w:val="000000"/>
          <w:lang w:val="en-US"/>
        </w:rPr>
        <w:t>Consensus works most effectively with a number of nodes not exceeding 40, the transaction speed for such a number of nodes reaches 2∙</w:t>
      </w:r>
      <m:oMath>
        <m:sSup>
          <m:sSupPr>
            <m:ctrlPr>
              <w:rPr>
                <w:rFonts w:ascii="Cambria Math" w:hAnsi="Cambria Math"/>
                <w:i/>
                <w:color w:val="000000"/>
                <w:lang w:val="en-US"/>
              </w:rPr>
            </m:ctrlPr>
          </m:sSupPr>
          <m:e>
            <m:r>
              <w:rPr>
                <w:rFonts w:ascii="Cambria Math" w:hAnsi="Cambria Math"/>
                <w:color w:val="000000"/>
                <w:lang w:val="en-US"/>
              </w:rPr>
              <m:t>10</m:t>
            </m:r>
          </m:e>
          <m:sup>
            <m:r>
              <w:rPr>
                <w:rFonts w:ascii="Cambria Math" w:hAnsi="Cambria Math"/>
                <w:color w:val="000000"/>
                <w:lang w:val="en-US"/>
              </w:rPr>
              <m:t>4</m:t>
            </m:r>
          </m:sup>
        </m:sSup>
      </m:oMath>
      <w:r w:rsidRPr="00D055FE">
        <w:rPr>
          <w:color w:val="000000"/>
          <w:lang w:val="en-US"/>
        </w:rPr>
        <w:t xml:space="preserve"> transactions per second, while the closing time of the block does not exceed 40 seconds.</w:t>
      </w:r>
    </w:p>
    <w:p w:rsidR="007D42F9" w:rsidRPr="00D055FE" w:rsidRDefault="007D42F9" w:rsidP="007D42F9">
      <w:pPr>
        <w:autoSpaceDE w:val="0"/>
        <w:autoSpaceDN w:val="0"/>
        <w:adjustRightInd w:val="0"/>
        <w:spacing w:after="240" w:line="360" w:lineRule="atLeast"/>
        <w:ind w:firstLine="709"/>
        <w:rPr>
          <w:color w:val="000000"/>
          <w:lang w:val="en-US"/>
        </w:rPr>
      </w:pPr>
      <w:r w:rsidRPr="00D055FE">
        <w:rPr>
          <w:color w:val="000000"/>
          <w:lang w:val="en-US"/>
        </w:rPr>
        <w:t>If the number of nodes exceeds 60, curves 5 and 6, then the transaction speed for such a number o</w:t>
      </w:r>
      <w:r w:rsidR="00AF3CA4">
        <w:rPr>
          <w:color w:val="000000"/>
          <w:lang w:val="en-US"/>
        </w:rPr>
        <w:t>f nodes does not exceed 0</w:t>
      </w:r>
      <w:del w:id="15" w:author="Andrei" w:date="2018-03-12T22:01:00Z">
        <w:r w:rsidR="00AF3CA4" w:rsidDel="00B42604">
          <w:rPr>
            <w:color w:val="000000"/>
            <w:lang w:val="en-US"/>
          </w:rPr>
          <w:delText>,</w:delText>
        </w:r>
      </w:del>
      <w:ins w:id="16" w:author="Andrei" w:date="2018-03-12T22:01:00Z">
        <w:r w:rsidR="00B42604">
          <w:rPr>
            <w:color w:val="000000"/>
            <w:lang w:val="en-US"/>
          </w:rPr>
          <w:t>.</w:t>
        </w:r>
      </w:ins>
      <w:r w:rsidR="00AF3CA4">
        <w:rPr>
          <w:color w:val="000000"/>
          <w:lang w:val="en-US"/>
        </w:rPr>
        <w:t>5∙</w:t>
      </w:r>
      <m:oMath>
        <m:sSup>
          <m:sSupPr>
            <m:ctrlPr>
              <w:rPr>
                <w:rFonts w:ascii="Cambria Math" w:hAnsi="Cambria Math"/>
                <w:i/>
                <w:color w:val="000000"/>
                <w:lang w:val="en-US"/>
              </w:rPr>
            </m:ctrlPr>
          </m:sSupPr>
          <m:e>
            <m:r>
              <w:rPr>
                <w:rFonts w:ascii="Cambria Math" w:hAnsi="Cambria Math"/>
                <w:color w:val="000000"/>
                <w:lang w:val="en-US"/>
              </w:rPr>
              <m:t>10</m:t>
            </m:r>
          </m:e>
          <m:sup>
            <m:r>
              <w:rPr>
                <w:rFonts w:ascii="Cambria Math" w:hAnsi="Cambria Math"/>
                <w:color w:val="000000"/>
                <w:lang w:val="en-US"/>
              </w:rPr>
              <m:t>3</m:t>
            </m:r>
          </m:sup>
        </m:sSup>
      </m:oMath>
      <w:r w:rsidRPr="00D055FE">
        <w:rPr>
          <w:color w:val="000000"/>
          <w:lang w:val="en-US"/>
        </w:rPr>
        <w:t xml:space="preserve"> transactions per second, while the closing time of the block exceeds 100 seconds. The time of consensus for 104 nodes reached 6 minutes.</w:t>
      </w:r>
    </w:p>
    <w:p w:rsidR="007D42F9" w:rsidRPr="00D055FE" w:rsidRDefault="007D42F9" w:rsidP="007D42F9">
      <w:pPr>
        <w:autoSpaceDE w:val="0"/>
        <w:autoSpaceDN w:val="0"/>
        <w:adjustRightInd w:val="0"/>
        <w:spacing w:after="240" w:line="360" w:lineRule="atLeast"/>
        <w:rPr>
          <w:color w:val="000000"/>
          <w:lang w:val="en-US"/>
        </w:rPr>
      </w:pPr>
      <w:r w:rsidRPr="00D055FE">
        <w:rPr>
          <w:color w:val="000000"/>
          <w:lang w:val="en-US"/>
        </w:rPr>
        <w:lastRenderedPageBreak/>
        <w:t xml:space="preserve">The authors suggest a different approach to solving the problem of performance loss in the pBFT algorithm implemented in the </w:t>
      </w:r>
      <w:r w:rsidRPr="00D055FE">
        <w:rPr>
          <w:color w:val="000000"/>
          <w:lang w:val="en-US" w:eastAsia="ru-RU"/>
        </w:rPr>
        <w:t xml:space="preserve">stake distributed Byzantine Fault Tolerant (sdBFT) </w:t>
      </w:r>
      <w:r w:rsidRPr="00D055FE">
        <w:rPr>
          <w:color w:val="000000"/>
          <w:lang w:val="en-US"/>
        </w:rPr>
        <w:t>algorithm of consensus.</w:t>
      </w:r>
    </w:p>
    <w:p w:rsidR="00CE4126" w:rsidRPr="00D055FE" w:rsidRDefault="00CE4126" w:rsidP="007D42F9">
      <w:pPr>
        <w:autoSpaceDE w:val="0"/>
        <w:autoSpaceDN w:val="0"/>
        <w:adjustRightInd w:val="0"/>
        <w:spacing w:after="240" w:line="360" w:lineRule="atLeast"/>
        <w:rPr>
          <w:color w:val="000000"/>
          <w:lang w:val="en-US"/>
        </w:rPr>
      </w:pPr>
    </w:p>
    <w:p w:rsidR="00CE4126" w:rsidRPr="00D055FE" w:rsidRDefault="00812C2A" w:rsidP="00CE4126">
      <w:pPr>
        <w:autoSpaceDE w:val="0"/>
        <w:autoSpaceDN w:val="0"/>
        <w:adjustRightInd w:val="0"/>
        <w:spacing w:after="240" w:line="440" w:lineRule="atLeast"/>
        <w:rPr>
          <w:rFonts w:ascii="Times" w:hAnsi="Times" w:cs="Times"/>
          <w:b/>
          <w:bCs/>
          <w:color w:val="000000"/>
          <w:lang w:val="en-US" w:eastAsia="ru-RU"/>
        </w:rPr>
      </w:pPr>
      <w:r w:rsidRPr="00812C2A">
        <w:rPr>
          <w:rFonts w:ascii="Times" w:hAnsi="Times" w:cs="Times"/>
          <w:b/>
          <w:bCs/>
          <w:color w:val="000000"/>
          <w:lang w:val="en-US" w:eastAsia="ru-RU"/>
        </w:rPr>
        <w:t xml:space="preserve">2 </w:t>
      </w:r>
      <w:r w:rsidR="00CE4126" w:rsidRPr="00D055FE">
        <w:rPr>
          <w:rFonts w:ascii="Times" w:hAnsi="Times" w:cs="Times"/>
          <w:b/>
          <w:bCs/>
          <w:color w:val="000000"/>
          <w:lang w:val="en-US" w:eastAsia="ru-RU"/>
        </w:rPr>
        <w:t xml:space="preserve">Main provisions and assumptions of sdBFT </w:t>
      </w:r>
    </w:p>
    <w:p w:rsidR="00CE4126" w:rsidRPr="00D055FE" w:rsidRDefault="00CE4126" w:rsidP="00CE4126">
      <w:pPr>
        <w:autoSpaceDE w:val="0"/>
        <w:autoSpaceDN w:val="0"/>
        <w:adjustRightInd w:val="0"/>
        <w:spacing w:after="240" w:line="440" w:lineRule="atLeast"/>
        <w:rPr>
          <w:color w:val="000000"/>
          <w:lang w:val="en-US"/>
        </w:rPr>
      </w:pPr>
      <w:r w:rsidRPr="00D055FE">
        <w:rPr>
          <w:color w:val="000000"/>
          <w:lang w:val="en-US"/>
        </w:rPr>
        <w:t>We proceed from the premise that the task of achieving consensus in the first approximation reduces to obtaining an agreed solution by participants of the distributed system in the event that some of their number did not participate in the coordination of the decision.</w:t>
      </w:r>
      <w:r w:rsidRPr="00D055FE">
        <w:rPr>
          <w:lang w:val="en-US"/>
        </w:rPr>
        <w:t xml:space="preserve"> </w:t>
      </w:r>
      <w:r w:rsidRPr="00D055FE">
        <w:rPr>
          <w:color w:val="000000"/>
          <w:lang w:val="en-US"/>
        </w:rPr>
        <w:t>This can happen for the following reasons:</w:t>
      </w:r>
    </w:p>
    <w:p w:rsidR="00CE4126" w:rsidRPr="00D055FE" w:rsidRDefault="00CE4126" w:rsidP="00710627">
      <w:pPr>
        <w:numPr>
          <w:ilvl w:val="0"/>
          <w:numId w:val="2"/>
        </w:numPr>
        <w:autoSpaceDE w:val="0"/>
        <w:autoSpaceDN w:val="0"/>
        <w:adjustRightInd w:val="0"/>
        <w:spacing w:after="240" w:line="440" w:lineRule="atLeast"/>
        <w:rPr>
          <w:color w:val="000000"/>
          <w:lang w:val="en-US"/>
        </w:rPr>
      </w:pPr>
      <w:r w:rsidRPr="00D055FE">
        <w:rPr>
          <w:color w:val="000000"/>
          <w:lang w:val="en-US"/>
        </w:rPr>
        <w:t>An error occurred during the transmission of the message about the decision by one of the participants.</w:t>
      </w:r>
    </w:p>
    <w:p w:rsidR="00710627" w:rsidRPr="00D055FE" w:rsidRDefault="00710627" w:rsidP="00710627">
      <w:pPr>
        <w:numPr>
          <w:ilvl w:val="0"/>
          <w:numId w:val="2"/>
        </w:numPr>
        <w:autoSpaceDE w:val="0"/>
        <w:autoSpaceDN w:val="0"/>
        <w:adjustRightInd w:val="0"/>
        <w:spacing w:after="240" w:line="440" w:lineRule="atLeast"/>
        <w:rPr>
          <w:color w:val="000000"/>
          <w:lang w:val="en-US"/>
        </w:rPr>
      </w:pPr>
      <w:r w:rsidRPr="00D055FE">
        <w:rPr>
          <w:color w:val="000000"/>
          <w:lang w:val="en-US"/>
        </w:rPr>
        <w:t>Too slow transmission of a message about the decision by one of the participants.</w:t>
      </w:r>
    </w:p>
    <w:p w:rsidR="00710627" w:rsidRPr="00D055FE" w:rsidRDefault="00710627" w:rsidP="00710627">
      <w:pPr>
        <w:numPr>
          <w:ilvl w:val="0"/>
          <w:numId w:val="2"/>
        </w:numPr>
        <w:autoSpaceDE w:val="0"/>
        <w:autoSpaceDN w:val="0"/>
        <w:adjustRightInd w:val="0"/>
        <w:spacing w:after="240" w:line="440" w:lineRule="atLeast"/>
        <w:rPr>
          <w:color w:val="000000"/>
          <w:lang w:val="en-US"/>
        </w:rPr>
      </w:pPr>
      <w:r w:rsidRPr="00D055FE">
        <w:rPr>
          <w:color w:val="000000"/>
          <w:lang w:val="en-US"/>
        </w:rPr>
        <w:t>A failure in the work of the participant in the system.</w:t>
      </w:r>
    </w:p>
    <w:p w:rsidR="00710627" w:rsidRPr="00D055FE" w:rsidRDefault="00710627" w:rsidP="00710627">
      <w:pPr>
        <w:numPr>
          <w:ilvl w:val="0"/>
          <w:numId w:val="2"/>
        </w:numPr>
        <w:autoSpaceDE w:val="0"/>
        <w:autoSpaceDN w:val="0"/>
        <w:adjustRightInd w:val="0"/>
        <w:spacing w:after="240" w:line="440" w:lineRule="atLeast"/>
        <w:rPr>
          <w:color w:val="000000"/>
          <w:lang w:val="en-US"/>
        </w:rPr>
      </w:pPr>
      <w:r w:rsidRPr="00D055FE">
        <w:rPr>
          <w:color w:val="000000"/>
          <w:lang w:val="en-US"/>
        </w:rPr>
        <w:t>Misleading when making a decision in the system, both intentional and unintentional.</w:t>
      </w:r>
    </w:p>
    <w:p w:rsidR="00710627" w:rsidRDefault="00710627" w:rsidP="00D055FE">
      <w:pPr>
        <w:autoSpaceDE w:val="0"/>
        <w:autoSpaceDN w:val="0"/>
        <w:adjustRightInd w:val="0"/>
        <w:spacing w:after="240" w:line="360" w:lineRule="atLeast"/>
        <w:rPr>
          <w:color w:val="000000"/>
          <w:lang w:val="en-US"/>
        </w:rPr>
      </w:pPr>
      <w:r w:rsidRPr="00D055FE">
        <w:rPr>
          <w:color w:val="000000"/>
          <w:lang w:val="en-US"/>
        </w:rPr>
        <w:t>If we consider the reasons 1-3 of non-participation in the development of consensus,</w:t>
      </w:r>
      <w:r w:rsidR="00D055FE" w:rsidRPr="00D055FE">
        <w:rPr>
          <w:color w:val="000000"/>
          <w:lang w:val="en-US"/>
        </w:rPr>
        <w:t xml:space="preserve"> then to make a decision it is sufficient that condition </w:t>
      </w:r>
      <m:oMath>
        <m:r>
          <w:rPr>
            <w:rFonts w:ascii="Cambria Math" w:hAnsi="Cambria Math"/>
          </w:rPr>
          <m:t>n</m:t>
        </m:r>
        <m:r>
          <m:rPr>
            <m:sty m:val="p"/>
          </m:rPr>
          <w:rPr>
            <w:rFonts w:ascii="Cambria Math" w:hAnsi="Cambria Math"/>
            <w:lang w:val="en-US"/>
          </w:rPr>
          <m:t>&gt;</m:t>
        </m:r>
        <m:r>
          <w:rPr>
            <w:rFonts w:ascii="Cambria Math" w:hAnsi="Cambria Math"/>
          </w:rPr>
          <m:t>m</m:t>
        </m:r>
        <m:r>
          <m:rPr>
            <m:sty m:val="p"/>
          </m:rPr>
          <w:rPr>
            <w:rFonts w:ascii="Cambria Math" w:hAnsi="Cambria Math"/>
            <w:lang w:val="en-US"/>
          </w:rPr>
          <m:t>+1</m:t>
        </m:r>
      </m:oMath>
      <w:r w:rsidR="005E08AD" w:rsidRPr="005E08AD">
        <w:fldChar w:fldCharType="begin"/>
      </w:r>
      <w:r w:rsidR="005E08AD" w:rsidRPr="005E08AD">
        <w:rPr>
          <w:lang w:val="en-US"/>
        </w:rPr>
        <w:instrText xml:space="preserve"> QUOTE </w:instrText>
      </w:r>
      <w:r w:rsidR="003E4D6E">
        <w:rPr>
          <w:noProof/>
          <w:position w:val="-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75pt;height:7.5pt;mso-width-percent:0;mso-height-percent:0;mso-width-percent:0;mso-height-percent:0" equationxml="&lt;?xml version=&quot;1.0&quot; encoding=&quot;UTF-8&quot; standalone=&quot;yes&quot;?&gt;&#10;&#10;&#10;&#10;&#10;&#10;&#10;&#10;&lt;?mso-application progid=&quot;Word.Document&quot;?&gt;&#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3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536A4D&quot;/&gt;&lt;wsp:rsid wsp:val=&quot;00064BD8&quot;/&gt;&lt;wsp:rsid wsp:val=&quot;00194D80&quot;/&gt;&lt;wsp:rsid wsp:val=&quot;001F7A6C&quot;/&gt;&lt;wsp:rsid wsp:val=&quot;002F7C37&quot;/&gt;&lt;wsp:rsid wsp:val=&quot;00316C01&quot;/&gt;&lt;wsp:rsid wsp:val=&quot;003C4557&quot;/&gt;&lt;wsp:rsid wsp:val=&quot;004D5472&quot;/&gt;&lt;wsp:rsid wsp:val=&quot;00536A4D&quot;/&gt;&lt;wsp:rsid wsp:val=&quot;00547F5D&quot;/&gt;&lt;wsp:rsid wsp:val=&quot;005E08AD&quot;/&gt;&lt;wsp:rsid wsp:val=&quot;006C443F&quot;/&gt;&lt;wsp:rsid wsp:val=&quot;006F59DF&quot;/&gt;&lt;wsp:rsid wsp:val=&quot;00710627&quot;/&gt;&lt;wsp:rsid wsp:val=&quot;00712888&quot;/&gt;&lt;wsp:rsid wsp:val=&quot;0074087F&quot;/&gt;&lt;wsp:rsid wsp:val=&quot;007D42F9&quot;/&gt;&lt;wsp:rsid wsp:val=&quot;00831D58&quot;/&gt;&lt;wsp:rsid wsp:val=&quot;009208DD&quot;/&gt;&lt;wsp:rsid wsp:val=&quot;00946C23&quot;/&gt;&lt;wsp:rsid wsp:val=&quot;009C7F73&quot;/&gt;&lt;wsp:rsid wsp:val=&quot;00B84EB7&quot;/&gt;&lt;wsp:rsid wsp:val=&quot;00BD2F6C&quot;/&gt;&lt;wsp:rsid wsp:val=&quot;00C04AFE&quot;/&gt;&lt;wsp:rsid wsp:val=&quot;00C33564&quot;/&gt;&lt;wsp:rsid wsp:val=&quot;00CE4126&quot;/&gt;&lt;wsp:rsid wsp:val=&quot;00CF601F&quot;/&gt;&lt;wsp:rsid wsp:val=&quot;00CF7878&quot;/&gt;&lt;wsp:rsid wsp:val=&quot;00D055FE&quot;/&gt;&lt;/wsp:rsids&gt;&lt;/w:docPr&gt;&lt;w:body&gt;&lt;wx:sect&gt;&lt;w:p wsp:rsidR=&quot;00000000&quot; wsp:rsidRDefault=&quot;003C4557&quot; wsp:rsidP=&quot;003C4557&quot;&gt;&lt;m:oMathPara&gt;&lt;m:oMath&gt;&lt;m:r&gt;&lt;w:rPr&gt;&lt;w:rFonts w:ascii=&quot;Cambria Math&quot; w:h-ansi=&quot;Cambria Math&quot;/&gt;&lt;wx:font wx:val=&quot;Cambria Math&quot;/&gt;&lt;w:i/&gt;&lt;/w:rPr&gt;&lt;m:t&gt;n&lt;/m:t&gt;&lt;/m:r&gt;&lt;m:r&gt;&lt;m:rPr&gt;&lt;m:sty m:val=&quot;p&quot;/&gt;&lt;/m:rPr&gt;&lt;w:rPr&gt;&lt;w:rFonts w:ascii=&quot;Cambria Math&quot; w:h-ansi=&quot;Cambria Math&quot;/&gt;&lt;wx:font wx:val=&quot;Cambria Math&quot;/&gt;&lt;/w:rPr&gt;&lt;m:t&gt;&amp;gt;&lt;/m:t&gt;&lt;/m:r&gt;&lt;m:r&gt;&lt;w:rPr&gt;&lt;w:rFonts w:ascii=&quot;Cambria Math&quot; w:h-ansi=&quot;Cambria Math&quot;/&gt;&lt;wx:font wx:val=&quot;Cambria Math&quot;/&gt;&lt;w:i/&gt;&lt;/w:rPr&gt;&lt;m:t&gt;m&lt;/m:t&gt;&lt;/m:r&gt;&lt;m:r&gt;&lt;m:rPr&gt;&lt;m:sty m:val=&quot;p&quot;/&gt;&lt;/m:rPr&gt;&lt;w:rPr&gt;&lt;w:rFonts w:ascii=&quot;Cambria Math&quot; w:h-ansi=&quot;Cambria Math&quot;/&gt;&lt;wx:font wx:val=&quot;Cambria Math&quot;/&gt;&lt;/w:rPr&gt;&lt;m:t&gt;+1&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8" o:title="" chromakey="white"/>
          </v:shape>
        </w:pict>
      </w:r>
      <w:r w:rsidR="005E08AD" w:rsidRPr="005E08AD">
        <w:rPr>
          <w:lang w:val="en-US"/>
        </w:rPr>
        <w:instrText xml:space="preserve"> </w:instrText>
      </w:r>
      <w:r w:rsidR="005E08AD" w:rsidRPr="005E08AD">
        <w:fldChar w:fldCharType="end"/>
      </w:r>
      <w:r w:rsidR="005E08AD" w:rsidRPr="005E08AD">
        <w:rPr>
          <w:lang w:val="en-US"/>
        </w:rPr>
        <w:t xml:space="preserve"> </w:t>
      </w:r>
      <w:r w:rsidR="00D055FE" w:rsidRPr="00D055FE">
        <w:rPr>
          <w:color w:val="000000"/>
          <w:lang w:val="en-US"/>
        </w:rPr>
        <w:t xml:space="preserve">is to be carried out </w:t>
      </w:r>
      <w:r w:rsidR="00D055FE" w:rsidRPr="00D055FE">
        <w:rPr>
          <w:color w:val="000000"/>
          <w:lang w:val="en-US" w:eastAsia="ru-RU"/>
        </w:rPr>
        <w:t xml:space="preserve">[5], where </w:t>
      </w:r>
      <m:oMath>
        <m:r>
          <w:rPr>
            <w:rFonts w:ascii="Cambria Math" w:hAnsi="Cambria Math"/>
          </w:rPr>
          <m:t>m</m:t>
        </m:r>
        <m:r>
          <m:rPr>
            <m:sty m:val="p"/>
          </m:rPr>
          <w:rPr>
            <w:rFonts w:ascii="Cambria Math" w:hAnsi="Cambria Math"/>
            <w:lang w:val="en-US"/>
          </w:rPr>
          <m:t>-</m:t>
        </m:r>
      </m:oMath>
      <w:r w:rsidR="00D055FE" w:rsidRPr="00D055FE">
        <w:rPr>
          <w:color w:val="000000"/>
          <w:lang w:val="en-US" w:eastAsia="ru-RU"/>
        </w:rPr>
        <w:t xml:space="preserve"> </w:t>
      </w:r>
      <w:r w:rsidR="00D055FE" w:rsidRPr="00D055FE">
        <w:rPr>
          <w:color w:val="000000"/>
          <w:lang w:val="en-US"/>
        </w:rPr>
        <w:t xml:space="preserve">the number of participants who did not participate in the consensus, and </w:t>
      </w:r>
      <m:oMath>
        <m:r>
          <w:rPr>
            <w:rFonts w:ascii="Cambria Math" w:hAnsi="Cambria Math"/>
          </w:rPr>
          <m:t>n</m:t>
        </m:r>
        <m:r>
          <m:rPr>
            <m:sty m:val="p"/>
          </m:rPr>
          <w:rPr>
            <w:rFonts w:ascii="Cambria Math" w:hAnsi="Cambria Math"/>
            <w:lang w:val="en-US"/>
          </w:rPr>
          <m:t>-</m:t>
        </m:r>
      </m:oMath>
      <w:r w:rsidR="00D055FE" w:rsidRPr="00D055FE">
        <w:rPr>
          <w:color w:val="000000"/>
          <w:lang w:val="en-US"/>
        </w:rPr>
        <w:t xml:space="preserve"> number of participants who took the decision. In the event that participants appear in the system, not participating in consensus for the fourth reason</w:t>
      </w:r>
      <w:r w:rsidR="00D055FE">
        <w:rPr>
          <w:color w:val="000000"/>
          <w:lang w:val="en-US"/>
        </w:rPr>
        <w:t>, t</w:t>
      </w:r>
      <w:r w:rsidR="00D055FE" w:rsidRPr="00D055FE">
        <w:rPr>
          <w:color w:val="000000"/>
          <w:lang w:val="en-US"/>
        </w:rPr>
        <w:t>he task is reduced to the task of Byzantine generals,</w:t>
      </w:r>
      <w:r w:rsidR="00D055FE">
        <w:rPr>
          <w:color w:val="000000"/>
          <w:lang w:val="en-US"/>
        </w:rPr>
        <w:t xml:space="preserve"> </w:t>
      </w:r>
      <w:r w:rsidR="00D055FE" w:rsidRPr="00D055FE">
        <w:rPr>
          <w:color w:val="000000"/>
          <w:lang w:val="en-US"/>
        </w:rPr>
        <w:t>which has a solution when</w:t>
      </w:r>
    </w:p>
    <w:p w:rsidR="00D055FE" w:rsidRPr="00D14BC6" w:rsidRDefault="00D14BC6" w:rsidP="00D14BC6">
      <w:pPr>
        <w:autoSpaceDE w:val="0"/>
        <w:autoSpaceDN w:val="0"/>
        <w:adjustRightInd w:val="0"/>
        <w:spacing w:after="240" w:line="360" w:lineRule="atLeast"/>
        <w:jc w:val="center"/>
        <w:rPr>
          <w:rFonts w:ascii="Times" w:hAnsi="Times" w:cs="Times"/>
          <w:color w:val="000000"/>
          <w:lang w:val="en-US" w:eastAsia="ru-RU"/>
        </w:rPr>
      </w:pPr>
      <m:oMath>
        <m:r>
          <w:rPr>
            <w:rFonts w:ascii="Cambria Math" w:hAnsi="Cambria Math"/>
          </w:rPr>
          <m:t>n</m:t>
        </m:r>
        <m:r>
          <w:rPr>
            <w:rFonts w:ascii="Cambria Math" w:hAnsi="Cambria Math"/>
            <w:lang w:val="en-US"/>
          </w:rPr>
          <m:t>&gt;3⋅</m:t>
        </m:r>
        <m:r>
          <w:rPr>
            <w:rFonts w:ascii="Cambria Math" w:hAnsi="Cambria Math"/>
          </w:rPr>
          <m:t>m</m:t>
        </m:r>
      </m:oMath>
      <w:r>
        <w:rPr>
          <w:rFonts w:ascii="Times" w:hAnsi="Times" w:cs="Times"/>
          <w:lang w:val="en-US"/>
        </w:rPr>
        <w:t xml:space="preserve">                                   </w:t>
      </w:r>
      <w:r w:rsidRPr="004F01E1">
        <w:rPr>
          <w:rFonts w:ascii="Times" w:hAnsi="Times" w:cs="Times"/>
          <w:lang w:val="en-US"/>
        </w:rPr>
        <w:t xml:space="preserve"> </w:t>
      </w:r>
      <w:r w:rsidRPr="004F01E1">
        <w:rPr>
          <w:lang w:val="en-US"/>
        </w:rPr>
        <w:t>(</w:t>
      </w:r>
      <w:r w:rsidRPr="004F01E1">
        <w:fldChar w:fldCharType="begin"/>
      </w:r>
      <w:r w:rsidRPr="004F01E1">
        <w:rPr>
          <w:lang w:val="en-US"/>
        </w:rPr>
        <w:instrText xml:space="preserve"> SEQ Equation \* ARABIC </w:instrText>
      </w:r>
      <w:r w:rsidRPr="004F01E1">
        <w:fldChar w:fldCharType="separate"/>
      </w:r>
      <w:r w:rsidR="00E80C8D" w:rsidRPr="004F01E1">
        <w:rPr>
          <w:noProof/>
          <w:lang w:val="en-US"/>
        </w:rPr>
        <w:t>1</w:t>
      </w:r>
      <w:r w:rsidRPr="004F01E1">
        <w:fldChar w:fldCharType="end"/>
      </w:r>
      <w:r w:rsidRPr="004F01E1">
        <w:rPr>
          <w:lang w:val="en-US"/>
        </w:rPr>
        <w:t>)</w:t>
      </w:r>
    </w:p>
    <w:p w:rsidR="00CE4126" w:rsidRDefault="00CF601F" w:rsidP="007D42F9">
      <w:pPr>
        <w:autoSpaceDE w:val="0"/>
        <w:autoSpaceDN w:val="0"/>
        <w:adjustRightInd w:val="0"/>
        <w:spacing w:after="240" w:line="360" w:lineRule="atLeast"/>
        <w:rPr>
          <w:lang w:val="en-US"/>
        </w:rPr>
      </w:pPr>
      <w:r w:rsidRPr="00CF601F">
        <w:rPr>
          <w:rFonts w:ascii="Times" w:hAnsi="Times" w:cs="Times"/>
          <w:color w:val="000000"/>
          <w:lang w:val="en-US" w:eastAsia="ru-RU"/>
        </w:rPr>
        <w:t>If instead of</w:t>
      </w:r>
      <w:r>
        <w:rPr>
          <w:rFonts w:ascii="Times" w:hAnsi="Times" w:cs="Times"/>
          <w:color w:val="000000"/>
          <w:lang w:val="en-US" w:eastAsia="ru-RU"/>
        </w:rPr>
        <w:t xml:space="preserve">  </w:t>
      </w:r>
      <m:oMath>
        <m:r>
          <w:rPr>
            <w:rFonts w:ascii="Cambria Math" w:hAnsi="Cambria Math"/>
          </w:rPr>
          <m:t>n</m:t>
        </m:r>
      </m:oMath>
      <w:r>
        <w:rPr>
          <w:rFonts w:ascii="Times" w:hAnsi="Times" w:cs="Times"/>
          <w:color w:val="000000"/>
          <w:lang w:val="en-US" w:eastAsia="ru-RU"/>
        </w:rPr>
        <w:t xml:space="preserve"> generals we consider  </w:t>
      </w:r>
      <m:oMath>
        <m:r>
          <w:rPr>
            <w:rFonts w:ascii="Cambria Math" w:hAnsi="Cambria Math"/>
          </w:rPr>
          <m:t>n</m:t>
        </m:r>
      </m:oMath>
      <w:r>
        <w:rPr>
          <w:rFonts w:ascii="Times" w:hAnsi="Times" w:cs="Times"/>
          <w:color w:val="000000"/>
          <w:lang w:val="en-US" w:eastAsia="ru-RU"/>
        </w:rPr>
        <w:t xml:space="preserve"> blockchain nodes </w:t>
      </w:r>
      <w:r w:rsidRPr="00CF601F">
        <w:rPr>
          <w:rFonts w:ascii="Times" w:hAnsi="Times" w:cs="Times"/>
          <w:color w:val="000000"/>
          <w:lang w:val="en-US" w:eastAsia="ru-RU"/>
        </w:rPr>
        <w:t>participating in the development of consensus,</w:t>
      </w:r>
      <w:r>
        <w:rPr>
          <w:rFonts w:ascii="Times" w:hAnsi="Times" w:cs="Times"/>
          <w:color w:val="000000"/>
          <w:lang w:val="en-US" w:eastAsia="ru-RU"/>
        </w:rPr>
        <w:t xml:space="preserve"> </w:t>
      </w:r>
      <w:r w:rsidRPr="00CF601F">
        <w:rPr>
          <w:rFonts w:ascii="Times" w:hAnsi="Times" w:cs="Times"/>
          <w:color w:val="000000"/>
          <w:lang w:val="en-US" w:eastAsia="ru-RU"/>
        </w:rPr>
        <w:t>it is obvious that this task is similar to the task of Byzantine generals.</w:t>
      </w:r>
      <w:r>
        <w:rPr>
          <w:rFonts w:ascii="Times" w:hAnsi="Times" w:cs="Times"/>
          <w:color w:val="000000"/>
          <w:lang w:val="en-US" w:eastAsia="ru-RU"/>
        </w:rPr>
        <w:t xml:space="preserve"> </w:t>
      </w:r>
      <w:r w:rsidRPr="00CF601F">
        <w:rPr>
          <w:rFonts w:ascii="Times" w:hAnsi="Times" w:cs="Times"/>
          <w:color w:val="000000"/>
          <w:lang w:val="en-US" w:eastAsia="ru-RU"/>
        </w:rPr>
        <w:t>To solve the problem of increasing the time for reaching consensus</w:t>
      </w:r>
      <w:r>
        <w:rPr>
          <w:rFonts w:ascii="Times" w:hAnsi="Times" w:cs="Times"/>
          <w:color w:val="000000"/>
          <w:lang w:val="en-US" w:eastAsia="ru-RU"/>
        </w:rPr>
        <w:t xml:space="preserve"> it </w:t>
      </w:r>
      <w:r w:rsidRPr="00CF601F">
        <w:rPr>
          <w:rFonts w:ascii="Times" w:hAnsi="Times" w:cs="Times"/>
          <w:color w:val="000000"/>
          <w:lang w:val="en-US" w:eastAsia="ru-RU"/>
        </w:rPr>
        <w:t>is proposed from a finite set of nodes</w:t>
      </w:r>
      <w:r>
        <w:rPr>
          <w:rFonts w:ascii="Times" w:hAnsi="Times" w:cs="Times"/>
          <w:color w:val="000000"/>
          <w:lang w:val="en-US" w:eastAsia="ru-RU"/>
        </w:rPr>
        <w:t xml:space="preserv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ascii="Times" w:hAnsi="Times" w:cs="Times"/>
          <w:color w:val="000000"/>
          <w:lang w:val="en-US" w:eastAsia="ru-RU"/>
        </w:rPr>
        <w:t xml:space="preserve"> , t</w:t>
      </w:r>
      <w:r w:rsidRPr="00CF601F">
        <w:rPr>
          <w:rFonts w:ascii="Times" w:hAnsi="Times" w:cs="Times"/>
          <w:color w:val="000000"/>
          <w:lang w:val="en-US" w:eastAsia="ru-RU"/>
        </w:rPr>
        <w:t xml:space="preserve">he </w:t>
      </w:r>
      <w:del w:id="17" w:author="Andrei" w:date="2018-03-12T22:09:00Z">
        <w:r w:rsidRPr="00CF601F" w:rsidDel="009D06D4">
          <w:rPr>
            <w:rFonts w:ascii="Times" w:hAnsi="Times" w:cs="Times"/>
            <w:color w:val="000000"/>
            <w:lang w:val="en-US" w:eastAsia="ru-RU"/>
          </w:rPr>
          <w:delText xml:space="preserve">power </w:delText>
        </w:r>
      </w:del>
      <w:ins w:id="18" w:author="Andrei" w:date="2018-03-12T22:09:00Z">
        <w:r w:rsidR="009D06D4">
          <w:rPr>
            <w:rFonts w:ascii="Times" w:hAnsi="Times" w:cs="Times"/>
            <w:color w:val="000000"/>
            <w:lang w:val="en-US" w:eastAsia="ru-RU"/>
          </w:rPr>
          <w:t>cardinality</w:t>
        </w:r>
        <w:r w:rsidR="009D06D4" w:rsidRPr="00CF601F">
          <w:rPr>
            <w:rFonts w:ascii="Times" w:hAnsi="Times" w:cs="Times"/>
            <w:color w:val="000000"/>
            <w:lang w:val="en-US" w:eastAsia="ru-RU"/>
          </w:rPr>
          <w:t xml:space="preserve"> </w:t>
        </w:r>
      </w:ins>
      <w:r w:rsidRPr="00CF601F">
        <w:rPr>
          <w:rFonts w:ascii="Times" w:hAnsi="Times" w:cs="Times"/>
          <w:color w:val="000000"/>
          <w:lang w:val="en-US" w:eastAsia="ru-RU"/>
        </w:rPr>
        <w:t>of this set</w:t>
      </w:r>
      <w:r>
        <w:rPr>
          <w:rFonts w:ascii="Times" w:hAnsi="Times" w:cs="Times"/>
          <w:color w:val="000000"/>
          <w:lang w:val="en-US" w:eastAsia="ru-RU"/>
        </w:rPr>
        <w:t xml:space="preserve"> is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n</m:t>
            </m:r>
          </m:sub>
        </m:sSub>
        <m:r>
          <w:rPr>
            <w:rFonts w:ascii="Cambria Math" w:hAnsi="Cambria Math"/>
            <w:lang w:val="en-US"/>
          </w:rPr>
          <m:t>=</m:t>
        </m:r>
        <m:r>
          <w:rPr>
            <w:rFonts w:ascii="Cambria Math" w:hAnsi="Cambria Math"/>
          </w:rPr>
          <m:t>n</m:t>
        </m:r>
      </m:oMath>
      <w:r w:rsidR="00D14BC6" w:rsidRPr="00D14BC6">
        <w:rPr>
          <w:lang w:val="en-US"/>
        </w:rPr>
        <w:t>,</w:t>
      </w:r>
      <w:r>
        <w:rPr>
          <w:rFonts w:ascii="Times" w:hAnsi="Times" w:cs="Times"/>
          <w:color w:val="000000"/>
          <w:lang w:val="en-US" w:eastAsia="ru-RU"/>
        </w:rPr>
        <w:t xml:space="preserve"> </w:t>
      </w:r>
      <w:del w:id="19" w:author="Andrei" w:date="2018-03-12T22:11:00Z">
        <w:r w:rsidDel="009D06D4">
          <w:rPr>
            <w:rFonts w:ascii="Times" w:hAnsi="Times" w:cs="Times"/>
            <w:color w:val="000000"/>
            <w:lang w:val="en-US" w:eastAsia="ru-RU"/>
          </w:rPr>
          <w:delText xml:space="preserve">, </w:delText>
        </w:r>
      </w:del>
      <w:r w:rsidRPr="00CF601F">
        <w:rPr>
          <w:rFonts w:ascii="Times" w:hAnsi="Times" w:cs="Times"/>
          <w:color w:val="000000"/>
          <w:lang w:val="en-US" w:eastAsia="ru-RU"/>
        </w:rPr>
        <w:t>allocate a subset</w:t>
      </w:r>
      <w:r w:rsidR="00AF3CA4">
        <w:rPr>
          <w:rFonts w:ascii="Times" w:hAnsi="Times" w:cs="Times"/>
          <w:color w:val="000000"/>
          <w:lang w:val="en-US" w:eastAsia="ru-RU"/>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oMath>
      <w:r w:rsidR="00AF3CA4">
        <w:rPr>
          <w:rFonts w:ascii="Times" w:hAnsi="Times" w:cs="Times"/>
          <w:color w:val="000000"/>
          <w:lang w:val="en-US" w:eastAsia="ru-RU"/>
        </w:rPr>
        <w:t xml:space="preserve"> </w:t>
      </w:r>
      <w:r>
        <w:rPr>
          <w:rFonts w:ascii="Times" w:hAnsi="Times" w:cs="Times"/>
          <w:color w:val="000000"/>
          <w:lang w:val="en-US" w:eastAsia="ru-RU"/>
        </w:rPr>
        <w:t xml:space="preserve">( </w:t>
      </w:r>
      <m:oMath>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r>
          <w:rPr>
            <w:rFonts w:ascii="Cambria Math" w:hAnsi="Cambria Math"/>
            <w:lang w:val="en-US"/>
          </w:rPr>
          <m:t>=</m:t>
        </m:r>
        <m:sSup>
          <m:sSupPr>
            <m:ctrlPr>
              <w:rPr>
                <w:rFonts w:ascii="Cambria Math" w:hAnsi="Cambria Math"/>
                <w:i/>
              </w:rPr>
            </m:ctrlPr>
          </m:sSupPr>
          <m:e>
            <m:r>
              <w:rPr>
                <w:rFonts w:ascii="Cambria Math" w:hAnsi="Cambria Math"/>
              </w:rPr>
              <m:t>n</m:t>
            </m:r>
          </m:e>
          <m:sup>
            <m:r>
              <w:rPr>
                <w:rFonts w:ascii="Cambria Math" w:hAnsi="Cambria Math"/>
                <w:lang w:val="en-US"/>
              </w:rPr>
              <m:t>'</m:t>
            </m:r>
          </m:sup>
        </m:sSup>
      </m:oMath>
      <w:r w:rsidR="0074087F">
        <w:rPr>
          <w:rFonts w:ascii="Times" w:hAnsi="Times" w:cs="Times"/>
          <w:color w:val="000000"/>
          <w:lang w:val="en-US" w:eastAsia="ru-RU"/>
        </w:rPr>
        <w:t xml:space="preserve"> ) , </w:t>
      </w:r>
      <w:r w:rsidR="0074087F" w:rsidRPr="0074087F">
        <w:rPr>
          <w:rFonts w:ascii="Times" w:hAnsi="Times" w:cs="Times"/>
          <w:color w:val="000000"/>
          <w:lang w:val="en-US" w:eastAsia="ru-RU"/>
        </w:rPr>
        <w:t>and proceeding from the assumption</w:t>
      </w:r>
      <w:r w:rsidR="0074087F">
        <w:rPr>
          <w:rFonts w:ascii="Times" w:hAnsi="Times" w:cs="Times"/>
          <w:color w:val="000000"/>
          <w:lang w:val="en-US" w:eastAsia="ru-RU"/>
        </w:rPr>
        <w:t xml:space="preserve"> </w:t>
      </w:r>
      <w:r w:rsidR="0074087F" w:rsidRPr="0074087F">
        <w:rPr>
          <w:rFonts w:ascii="Times" w:hAnsi="Times" w:cs="Times"/>
          <w:color w:val="000000"/>
          <w:lang w:val="en-US" w:eastAsia="ru-RU"/>
        </w:rPr>
        <w:t xml:space="preserve">about uniformity of properties distribution of </w:t>
      </w:r>
      <w:r w:rsidR="0074087F">
        <w:rPr>
          <w:rFonts w:ascii="Times" w:hAnsi="Times" w:cs="Times"/>
          <w:color w:val="000000"/>
          <w:lang w:val="en-US" w:eastAsia="ru-RU"/>
        </w:rPr>
        <w:t>node</w:t>
      </w:r>
      <w:r w:rsidR="0074087F" w:rsidRPr="0074087F">
        <w:rPr>
          <w:rFonts w:ascii="Times" w:hAnsi="Times" w:cs="Times"/>
          <w:color w:val="000000"/>
          <w:lang w:val="en-US" w:eastAsia="ru-RU"/>
        </w:rPr>
        <w:t xml:space="preserve">s in all </w:t>
      </w:r>
      <w:r w:rsidR="0074087F">
        <w:rPr>
          <w:rFonts w:ascii="Times" w:hAnsi="Times" w:cs="Times"/>
          <w:color w:val="000000"/>
          <w:lang w:val="en-US" w:eastAsia="ru-RU"/>
        </w:rPr>
        <w:t xml:space="preserve">blockchain </w:t>
      </w:r>
      <w:r w:rsidR="0074087F" w:rsidRPr="0074087F">
        <w:rPr>
          <w:rFonts w:ascii="Times" w:hAnsi="Times" w:cs="Times"/>
          <w:color w:val="000000"/>
          <w:lang w:val="en-US" w:eastAsia="ru-RU"/>
        </w:rPr>
        <w:t>network</w:t>
      </w:r>
      <w:r w:rsidR="0074087F">
        <w:rPr>
          <w:rFonts w:ascii="Times" w:hAnsi="Times" w:cs="Times"/>
          <w:color w:val="000000"/>
          <w:lang w:val="en-US" w:eastAsia="ru-RU"/>
        </w:rPr>
        <w:t xml:space="preserve">, </w:t>
      </w:r>
      <w:r w:rsidR="0074087F" w:rsidRPr="0074087F">
        <w:rPr>
          <w:rFonts w:ascii="Times" w:hAnsi="Times" w:cs="Times"/>
          <w:color w:val="000000"/>
          <w:lang w:val="en-US" w:eastAsia="ru-RU"/>
        </w:rPr>
        <w:t>solve the problem not on</w:t>
      </w:r>
      <w:r w:rsidR="0074087F">
        <w:rPr>
          <w:rFonts w:ascii="Times" w:hAnsi="Times" w:cs="Times"/>
          <w:color w:val="000000"/>
          <w:lang w:val="en-US" w:eastAsia="ru-RU"/>
        </w:rPr>
        <w:t xml:space="preserv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0074087F">
        <w:rPr>
          <w:rFonts w:ascii="Times" w:hAnsi="Times" w:cs="Times"/>
          <w:color w:val="000000"/>
          <w:lang w:val="en-US" w:eastAsia="ru-RU"/>
        </w:rPr>
        <w:t xml:space="preserve"> but on </w:t>
      </w:r>
      <m:oMath>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oMath>
      <w:r w:rsidR="0074087F">
        <w:rPr>
          <w:rFonts w:ascii="Times" w:hAnsi="Times" w:cs="Times"/>
          <w:color w:val="000000"/>
          <w:lang w:val="en-US" w:eastAsia="ru-RU"/>
        </w:rPr>
        <w:t xml:space="preserve">  under </w:t>
      </w:r>
      <w:r w:rsidR="005E2659" w:rsidRPr="005E2659">
        <w:rPr>
          <w:rFonts w:ascii="Times" w:hAnsi="Times" w:cs="Times"/>
          <w:i/>
          <w:color w:val="000000"/>
          <w:lang w:val="en-US" w:eastAsia="ru-RU"/>
        </w:rPr>
        <w:t>n</w:t>
      </w:r>
      <w:r w:rsidR="005E2659">
        <w:rPr>
          <w:rFonts w:ascii="Times" w:hAnsi="Times" w:cs="Times"/>
          <w:color w:val="000000"/>
          <w:lang w:val="en-US" w:eastAsia="ru-RU"/>
        </w:rPr>
        <w:t xml:space="preserve"> </w:t>
      </w:r>
      <w:r w:rsidR="005E2659" w:rsidRPr="005E2659">
        <w:rPr>
          <w:rFonts w:ascii="Cambria Math" w:hAnsi="Cambria Math" w:cs="Cambria Math"/>
          <w:color w:val="000000"/>
          <w:lang w:val="en-US" w:eastAsia="ru-RU"/>
        </w:rPr>
        <w:t>≫</w:t>
      </w:r>
      <w:r w:rsidR="005E2659">
        <w:rPr>
          <w:rFonts w:ascii="Cambria Math" w:hAnsi="Cambria Math" w:cs="Cambria Math"/>
          <w:color w:val="000000"/>
          <w:lang w:val="en-US" w:eastAsia="ru-RU"/>
        </w:rPr>
        <w:t xml:space="preserve"> </w:t>
      </w:r>
      <w:r w:rsidR="005E2659" w:rsidRPr="005E2659">
        <w:rPr>
          <w:rFonts w:ascii="Times" w:hAnsi="Times" w:cs="Times"/>
          <w:i/>
          <w:color w:val="000000"/>
          <w:lang w:val="en-US" w:eastAsia="ru-RU"/>
        </w:rPr>
        <w:t>n</w:t>
      </w:r>
      <w:r w:rsidR="005E2659" w:rsidRPr="005E2659">
        <w:rPr>
          <w:rFonts w:ascii="Times" w:hAnsi="Times" w:cs="Times"/>
          <w:color w:val="000000"/>
          <w:lang w:val="en-US" w:eastAsia="ru-RU"/>
        </w:rPr>
        <w:t>'</w:t>
      </w:r>
      <w:r w:rsidR="0074087F">
        <w:rPr>
          <w:rFonts w:ascii="Times" w:hAnsi="Times" w:cs="Times"/>
          <w:color w:val="000000"/>
          <w:lang w:val="en-US" w:eastAsia="ru-RU"/>
        </w:rPr>
        <w:t xml:space="preserve"> . </w:t>
      </w:r>
      <w:r w:rsidR="0074087F" w:rsidRPr="0074087F">
        <w:rPr>
          <w:rFonts w:ascii="Times" w:hAnsi="Times" w:cs="Times"/>
          <w:color w:val="000000"/>
          <w:lang w:val="en-US" w:eastAsia="ru-RU"/>
        </w:rPr>
        <w:t xml:space="preserve">The total number of nodes </w:t>
      </w:r>
      <w:r w:rsidR="0074087F" w:rsidRPr="0074087F">
        <w:rPr>
          <w:rFonts w:ascii="Times" w:hAnsi="Times" w:cs="Times"/>
          <w:color w:val="000000"/>
          <w:lang w:val="en-US" w:eastAsia="ru-RU"/>
        </w:rPr>
        <w:lastRenderedPageBreak/>
        <w:t xml:space="preserve">in the entire </w:t>
      </w:r>
      <w:r w:rsidR="0074087F">
        <w:rPr>
          <w:rFonts w:ascii="Times" w:hAnsi="Times" w:cs="Times"/>
          <w:color w:val="000000"/>
          <w:lang w:val="en-US" w:eastAsia="ru-RU"/>
        </w:rPr>
        <w:t>blockchain</w:t>
      </w:r>
      <w:r w:rsidR="0074087F" w:rsidRPr="0074087F">
        <w:rPr>
          <w:rFonts w:ascii="Times" w:hAnsi="Times" w:cs="Times"/>
          <w:color w:val="000000"/>
          <w:lang w:val="en-US" w:eastAsia="ru-RU"/>
        </w:rPr>
        <w:t xml:space="preserve"> network is set equal </w:t>
      </w:r>
      <w:proofErr w:type="gramStart"/>
      <w:r w:rsidR="0074087F" w:rsidRPr="0074087F">
        <w:rPr>
          <w:rFonts w:ascii="Times" w:hAnsi="Times" w:cs="Times"/>
          <w:color w:val="000000"/>
          <w:lang w:val="en-US" w:eastAsia="ru-RU"/>
        </w:rPr>
        <w:t>to</w:t>
      </w:r>
      <w:r w:rsidR="0074087F">
        <w:rPr>
          <w:rFonts w:ascii="Times" w:hAnsi="Times" w:cs="Times"/>
          <w:color w:val="000000"/>
          <w:lang w:val="en-US" w:eastAsia="ru-RU"/>
        </w:rPr>
        <w:t xml:space="preserve"> </w:t>
      </w:r>
      <m:oMath>
        <m:r>
          <w:rPr>
            <w:rFonts w:ascii="Cambria Math" w:hAnsi="Cambria Math"/>
          </w:rPr>
          <m:t/>
        </m:r>
        <w:proofErr w:type="gramEnd"/>
        <m:r>
          <w:rPr>
            <w:rFonts w:ascii="Cambria Math" w:hAnsi="Cambria Math"/>
          </w:rPr>
          <m:t/>
        </m:r>
      </m:oMath>
      <w:r w:rsidR="009400EF">
        <w:rPr>
          <w:rFonts w:ascii="Times" w:hAnsi="Times" w:cs="Times"/>
          <w:color w:val="000000"/>
          <w:lang w:val="en-US" w:eastAsia="ru-RU"/>
        </w:rPr>
        <w:t xml:space="preserve"> . D</w:t>
      </w:r>
      <w:r w:rsidR="0074087F">
        <w:rPr>
          <w:rFonts w:ascii="Times" w:hAnsi="Times" w:cs="Times"/>
          <w:color w:val="000000"/>
          <w:lang w:val="en-US" w:eastAsia="ru-RU"/>
        </w:rPr>
        <w:t>enote the set of these node</w:t>
      </w:r>
      <w:r w:rsidR="0074087F" w:rsidRPr="0074087F">
        <w:rPr>
          <w:rFonts w:ascii="Times" w:hAnsi="Times" w:cs="Times"/>
          <w:color w:val="000000"/>
          <w:lang w:val="en-US" w:eastAsia="ru-RU"/>
        </w:rPr>
        <w:t>s</w:t>
      </w:r>
      <w:r w:rsidR="0074087F">
        <w:rPr>
          <w:rFonts w:ascii="Times" w:hAnsi="Times" w:cs="Times"/>
          <w:color w:val="000000"/>
          <w:lang w:val="en-US" w:eastAsia="ru-RU"/>
        </w:rPr>
        <w:t xml:space="preserve"> as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C447CB" w:rsidRPr="00C447CB">
        <w:rPr>
          <w:lang w:val="en-US"/>
        </w:rPr>
        <w:t>.</w:t>
      </w:r>
    </w:p>
    <w:p w:rsidR="00C447CB" w:rsidRPr="00C447CB" w:rsidRDefault="00C447CB" w:rsidP="00C447CB">
      <w:pPr>
        <w:rPr>
          <w:rFonts w:ascii="Apple Chancery" w:hAnsi="Apple Chancery"/>
          <w:lang w:val="en-US"/>
        </w:rPr>
      </w:pPr>
      <w:r w:rsidRPr="00C447CB">
        <w:rPr>
          <w:lang w:val="en-US"/>
        </w:rPr>
        <w:t>Let there be given a function:</w:t>
      </w:r>
    </w:p>
    <w:p w:rsidR="00C447CB" w:rsidRPr="00E80C8D" w:rsidRDefault="00C447CB" w:rsidP="00C447CB">
      <w:pPr>
        <w:pStyle w:val="a9"/>
      </w:pPr>
      <m:oMath>
        <m:r>
          <m:t>d:T↦</m:t>
        </m:r>
        <m:sSub>
          <m:sSubPr>
            <m:ctrlPr/>
          </m:sSubPr>
          <m:e>
            <m:r>
              <m:t>Y</m:t>
            </m:r>
          </m:e>
          <m:sub>
            <m:sSub>
              <m:sSubPr>
                <m:ctrlPr/>
              </m:sSubPr>
              <m:e>
                <m:r>
                  <m:t>B</m:t>
                </m:r>
              </m:e>
              <m:sub>
                <m:r>
                  <m:t>n</m:t>
                </m:r>
              </m:sub>
            </m:sSub>
          </m:sub>
        </m:sSub>
        <m:r>
          <m:t>,  d=d</m:t>
        </m:r>
        <m:d>
          <m:dPr>
            <m:ctrlPr/>
          </m:dPr>
          <m:e>
            <m:r>
              <m:t>t</m:t>
            </m:r>
          </m:e>
        </m:d>
        <m:r>
          <m:t>,  t∈T</m:t>
        </m:r>
      </m:oMath>
      <w:r w:rsidRPr="00E80C8D">
        <w:tab/>
      </w:r>
      <w:r w:rsidRPr="00E80C8D">
        <w:rPr>
          <w:i w:val="0"/>
        </w:rPr>
        <w:t>(</w:t>
      </w:r>
      <w:r w:rsidRPr="005D4659">
        <w:rPr>
          <w:i w:val="0"/>
        </w:rPr>
        <w:fldChar w:fldCharType="begin"/>
      </w:r>
      <w:r w:rsidRPr="00E80C8D">
        <w:rPr>
          <w:i w:val="0"/>
        </w:rPr>
        <w:instrText xml:space="preserve"> </w:instrText>
      </w:r>
      <w:r w:rsidRPr="005D4659">
        <w:rPr>
          <w:i w:val="0"/>
        </w:rPr>
        <w:instrText>SEQ</w:instrText>
      </w:r>
      <w:r w:rsidRPr="00E80C8D">
        <w:rPr>
          <w:i w:val="0"/>
        </w:rPr>
        <w:instrText xml:space="preserve"> </w:instrText>
      </w:r>
      <w:r w:rsidRPr="005D4659">
        <w:rPr>
          <w:i w:val="0"/>
        </w:rPr>
        <w:instrText>Equation</w:instrText>
      </w:r>
      <w:r w:rsidRPr="00E80C8D">
        <w:rPr>
          <w:i w:val="0"/>
        </w:rPr>
        <w:instrText xml:space="preserve"> \* </w:instrText>
      </w:r>
      <w:r w:rsidRPr="005D4659">
        <w:rPr>
          <w:i w:val="0"/>
        </w:rPr>
        <w:instrText>ARABIC</w:instrText>
      </w:r>
      <w:r w:rsidRPr="00E80C8D">
        <w:rPr>
          <w:i w:val="0"/>
        </w:rPr>
        <w:instrText xml:space="preserve"> </w:instrText>
      </w:r>
      <w:r w:rsidRPr="005D4659">
        <w:rPr>
          <w:i w:val="0"/>
        </w:rPr>
        <w:fldChar w:fldCharType="separate"/>
      </w:r>
      <w:r w:rsidR="00E80C8D">
        <w:rPr>
          <w:i w:val="0"/>
          <w:noProof/>
        </w:rPr>
        <w:t>2</w:t>
      </w:r>
      <w:r w:rsidRPr="005D4659">
        <w:rPr>
          <w:i w:val="0"/>
        </w:rPr>
        <w:fldChar w:fldCharType="end"/>
      </w:r>
      <w:bookmarkStart w:id="20" w:name="_Ref507517172"/>
      <w:r w:rsidRPr="00E80C8D">
        <w:t>)</w:t>
      </w:r>
      <w:bookmarkEnd w:id="20"/>
    </w:p>
    <w:p w:rsidR="00C447CB" w:rsidRPr="00C447CB" w:rsidRDefault="00C447CB" w:rsidP="00C447CB">
      <w:pPr>
        <w:jc w:val="both"/>
        <w:rPr>
          <w:lang w:val="en-US"/>
        </w:rPr>
      </w:pPr>
      <w:r>
        <w:rPr>
          <w:lang w:val="en-US"/>
        </w:rPr>
        <w:t>where</w:t>
      </w:r>
      <w:r w:rsidRPr="00C447CB">
        <w:rPr>
          <w:lang w:val="en-US"/>
        </w:rPr>
        <w:t xml:space="preserve"> </w:t>
      </w:r>
      <m:oMath>
        <m:r>
          <w:rPr>
            <w:rFonts w:ascii="Cambria Math" w:hAnsi="Cambria Math"/>
          </w:rPr>
          <m:t>t</m:t>
        </m:r>
      </m:oMath>
      <w:r w:rsidRPr="00C447CB">
        <w:rPr>
          <w:lang w:val="en-US"/>
        </w:rPr>
        <w:t xml:space="preserve"> – independent variable, corresponding to the current time.</w:t>
      </w:r>
      <w:r>
        <w:rPr>
          <w:lang w:val="en-US"/>
        </w:rPr>
        <w:t xml:space="preserve"> A</w:t>
      </w:r>
      <w:r w:rsidRPr="00C447CB">
        <w:rPr>
          <w:lang w:val="en-US"/>
        </w:rPr>
        <w:t xml:space="preserve">ssume that the value </w:t>
      </w:r>
      <m:oMath>
        <m:r>
          <w:rPr>
            <w:rFonts w:ascii="Cambria Math" w:hAnsi="Cambria Math"/>
            <w:lang w:val="en-US"/>
          </w:rPr>
          <m:t>d∈</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B</m:t>
                </m:r>
              </m:e>
              <m:sub>
                <m:r>
                  <w:rPr>
                    <w:rFonts w:ascii="Cambria Math" w:hAnsi="Cambria Math"/>
                  </w:rPr>
                  <m:t>n</m:t>
                </m:r>
              </m:sub>
            </m:sSub>
          </m:sub>
        </m:sSub>
      </m:oMath>
      <w:r w:rsidRPr="00C447CB">
        <w:rPr>
          <w:lang w:val="en-US"/>
        </w:rPr>
        <w:t xml:space="preserve"> </w:t>
      </w:r>
      <w:r>
        <w:rPr>
          <w:lang w:val="en-US"/>
        </w:rPr>
        <w:t>of function</w:t>
      </w:r>
      <w:r w:rsidRPr="00C447CB">
        <w:rPr>
          <w:lang w:val="en-US"/>
        </w:rPr>
        <w:t xml:space="preserve"> (2) corresponds to the current state</w:t>
      </w:r>
      <w:r>
        <w:rPr>
          <w:lang w:val="en-US"/>
        </w:rPr>
        <w:t xml:space="preserv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Pr="00C447CB">
        <w:rPr>
          <w:lang w:val="en-US"/>
        </w:rPr>
        <w:t xml:space="preserve"> </w:t>
      </w:r>
      <w:r>
        <w:rPr>
          <w:lang w:val="en-US"/>
        </w:rPr>
        <w:t>at the moment</w:t>
      </w:r>
      <w:r w:rsidRPr="00C447CB">
        <w:rPr>
          <w:lang w:val="en-US"/>
        </w:rPr>
        <w:t xml:space="preserve"> </w:t>
      </w:r>
      <m:oMath>
        <m:r>
          <w:rPr>
            <w:rFonts w:ascii="Cambria Math" w:hAnsi="Cambria Math"/>
          </w:rPr>
          <m:t>t</m:t>
        </m:r>
      </m:oMath>
      <w:r w:rsidRPr="00C447CB">
        <w:rPr>
          <w:lang w:val="en-US"/>
        </w:rPr>
        <w:t>.</w:t>
      </w:r>
    </w:p>
    <w:p w:rsidR="00C447CB" w:rsidRPr="00C447CB" w:rsidRDefault="00C447CB" w:rsidP="00C447CB">
      <w:pPr>
        <w:rPr>
          <w:lang w:val="en-US"/>
        </w:rPr>
      </w:pPr>
      <w:r w:rsidRPr="00C447CB">
        <w:rPr>
          <w:lang w:val="en-US"/>
        </w:rPr>
        <w:t>Let there be given a function:</w:t>
      </w:r>
    </w:p>
    <w:p w:rsidR="00C447CB" w:rsidRPr="00E80C8D" w:rsidRDefault="00C447CB" w:rsidP="00C447CB">
      <w:pPr>
        <w:pStyle w:val="a9"/>
      </w:pPr>
      <m:oMath>
        <m:r>
          <m:t>f:</m:t>
        </m:r>
        <m:sSub>
          <m:sSubPr>
            <m:ctrlPr/>
          </m:sSubPr>
          <m:e>
            <m:r>
              <m:t>Y</m:t>
            </m:r>
          </m:e>
          <m:sub>
            <m:sSub>
              <m:sSubPr>
                <m:ctrlPr/>
              </m:sSubPr>
              <m:e>
                <m:r>
                  <m:t>B</m:t>
                </m:r>
              </m:e>
              <m:sub>
                <m:r>
                  <m:t>n</m:t>
                </m:r>
              </m:sub>
            </m:sSub>
          </m:sub>
        </m:sSub>
        <m:r>
          <m:t>↦</m:t>
        </m:r>
        <m:sSub>
          <m:sSubPr>
            <m:ctrlPr/>
          </m:sSubPr>
          <m:e>
            <m:r>
              <m:rPr>
                <m:scr m:val="double-struck"/>
              </m:rPr>
              <m:t>N</m:t>
            </m:r>
          </m:e>
          <m:sub>
            <m:r>
              <m:t>N</m:t>
            </m:r>
          </m:sub>
        </m:sSub>
        <m:r>
          <m:t>,  f=f</m:t>
        </m:r>
        <m:d>
          <m:dPr>
            <m:ctrlPr/>
          </m:dPr>
          <m:e>
            <m:r>
              <m:t>d</m:t>
            </m:r>
          </m:e>
        </m:d>
        <m:r>
          <m:t>,  d∈</m:t>
        </m:r>
        <m:sSub>
          <m:sSubPr>
            <m:ctrlPr/>
          </m:sSubPr>
          <m:e>
            <m:r>
              <m:t>Y</m:t>
            </m:r>
          </m:e>
          <m:sub>
            <m:sSub>
              <m:sSubPr>
                <m:ctrlPr/>
              </m:sSubPr>
              <m:e>
                <m:r>
                  <m:t>B</m:t>
                </m:r>
              </m:e>
              <m:sub>
                <m:r>
                  <m:t>n</m:t>
                </m:r>
              </m:sub>
            </m:sSub>
          </m:sub>
        </m:sSub>
      </m:oMath>
      <w:r w:rsidRPr="00E80C8D">
        <w:tab/>
      </w:r>
      <w:r w:rsidRPr="00E80C8D">
        <w:rPr>
          <w:i w:val="0"/>
        </w:rPr>
        <w:t>(</w:t>
      </w:r>
      <w:r w:rsidRPr="005D4659">
        <w:rPr>
          <w:i w:val="0"/>
        </w:rPr>
        <w:fldChar w:fldCharType="begin"/>
      </w:r>
      <w:r w:rsidRPr="00E80C8D">
        <w:rPr>
          <w:i w:val="0"/>
        </w:rPr>
        <w:instrText xml:space="preserve"> </w:instrText>
      </w:r>
      <w:r w:rsidRPr="005D4659">
        <w:rPr>
          <w:i w:val="0"/>
        </w:rPr>
        <w:instrText>SEQ</w:instrText>
      </w:r>
      <w:r w:rsidRPr="00E80C8D">
        <w:rPr>
          <w:i w:val="0"/>
        </w:rPr>
        <w:instrText xml:space="preserve"> </w:instrText>
      </w:r>
      <w:r w:rsidRPr="005D4659">
        <w:rPr>
          <w:i w:val="0"/>
        </w:rPr>
        <w:instrText>Equation</w:instrText>
      </w:r>
      <w:r w:rsidRPr="00E80C8D">
        <w:rPr>
          <w:i w:val="0"/>
        </w:rPr>
        <w:instrText xml:space="preserve"> \* </w:instrText>
      </w:r>
      <w:r w:rsidRPr="005D4659">
        <w:rPr>
          <w:i w:val="0"/>
        </w:rPr>
        <w:instrText>ARABIC</w:instrText>
      </w:r>
      <w:r w:rsidRPr="00E80C8D">
        <w:rPr>
          <w:i w:val="0"/>
        </w:rPr>
        <w:instrText xml:space="preserve"> </w:instrText>
      </w:r>
      <w:r w:rsidRPr="005D4659">
        <w:rPr>
          <w:i w:val="0"/>
        </w:rPr>
        <w:fldChar w:fldCharType="separate"/>
      </w:r>
      <w:r w:rsidR="00E80C8D">
        <w:rPr>
          <w:i w:val="0"/>
          <w:noProof/>
        </w:rPr>
        <w:t>3</w:t>
      </w:r>
      <w:r w:rsidRPr="005D4659">
        <w:rPr>
          <w:i w:val="0"/>
        </w:rPr>
        <w:fldChar w:fldCharType="end"/>
      </w:r>
      <w:r w:rsidRPr="00E80C8D">
        <w:t>)</w:t>
      </w:r>
    </w:p>
    <w:p w:rsidR="00C447CB" w:rsidRPr="00C447CB" w:rsidRDefault="00C447CB" w:rsidP="00C447CB">
      <w:pPr>
        <w:jc w:val="both"/>
        <w:rPr>
          <w:lang w:val="en-US"/>
        </w:rPr>
      </w:pPr>
      <w:r>
        <w:rPr>
          <w:lang w:val="en-US"/>
        </w:rPr>
        <w:t>where</w:t>
      </w:r>
      <w:r w:rsidRPr="00C447CB">
        <w:rPr>
          <w:lang w:val="en-US"/>
        </w:rPr>
        <w:t xml:space="preserve"> </w:t>
      </w:r>
      <m:oMath>
        <m:sSub>
          <m:sSubPr>
            <m:ctrlPr>
              <w:rPr>
                <w:rFonts w:ascii="Cambria Math" w:hAnsi="Cambria Math"/>
              </w:rPr>
            </m:ctrlPr>
          </m:sSubPr>
          <m:e>
            <m:r>
              <m:rPr>
                <m:scr m:val="double-struck"/>
              </m:rPr>
              <w:rPr>
                <w:rFonts w:ascii="Cambria Math" w:hAnsi="Cambria Math"/>
                <w:lang w:val="en-US"/>
              </w:rPr>
              <m:t>N</m:t>
            </m:r>
          </m:e>
          <m:sub>
            <m:r>
              <w:rPr>
                <w:rFonts w:ascii="Cambria Math" w:hAnsi="Cambria Math"/>
              </w:rPr>
              <m:t>N</m:t>
            </m:r>
          </m:sub>
        </m:sSub>
      </m:oMath>
      <w:r w:rsidRPr="00C447CB">
        <w:rPr>
          <w:lang w:val="en-US"/>
        </w:rPr>
        <w:t xml:space="preserve"> – finite subset of the set of natural numbers</w:t>
      </w:r>
      <w:r>
        <w:rPr>
          <w:lang w:val="en-US"/>
        </w:rPr>
        <w:t xml:space="preserve"> </w:t>
      </w:r>
      <m:oMath>
        <m:r>
          <m:rPr>
            <m:scr m:val="double-struck"/>
          </m:rPr>
          <w:rPr>
            <w:rFonts w:ascii="Cambria Math" w:hAnsi="Cambria Math"/>
            <w:lang w:val="en-US"/>
          </w:rPr>
          <m:t>N</m:t>
        </m:r>
      </m:oMath>
      <w:r w:rsidRPr="00C447CB">
        <w:rPr>
          <w:lang w:val="en-US"/>
        </w:rPr>
        <w:t xml:space="preserve"> </w:t>
      </w:r>
      <w:r>
        <w:rPr>
          <w:lang w:val="en-US"/>
        </w:rPr>
        <w:t>of capacity</w:t>
      </w:r>
      <w:r w:rsidRPr="00C447CB">
        <w:rPr>
          <w:lang w:val="en-US"/>
        </w:rPr>
        <w:t xml:space="preserve"> </w:t>
      </w:r>
      <m:oMath>
        <m:r>
          <w:rPr>
            <w:rFonts w:ascii="Cambria Math" w:hAnsi="Cambria Math"/>
          </w:rPr>
          <m:t>N</m:t>
        </m:r>
      </m:oMath>
      <w:r w:rsidRPr="00C447CB">
        <w:rPr>
          <w:lang w:val="en-US"/>
        </w:rPr>
        <w:t>.</w:t>
      </w:r>
    </w:p>
    <w:p w:rsidR="00C447CB" w:rsidRPr="008046E0" w:rsidRDefault="00C447CB" w:rsidP="00C447CB">
      <w:pPr>
        <w:jc w:val="both"/>
        <w:rPr>
          <w:lang w:val="en-US"/>
        </w:rPr>
      </w:pPr>
      <w:r w:rsidRPr="00C447CB">
        <w:rPr>
          <w:lang w:val="en-US"/>
        </w:rPr>
        <w:t xml:space="preserve">Let </w:t>
      </w:r>
      <w:r w:rsidR="004D7C61" w:rsidRPr="00C447CB">
        <w:rPr>
          <w:lang w:val="en-US"/>
        </w:rPr>
        <w:t>subset</w:t>
      </w:r>
      <w:r w:rsidR="004D7C61">
        <w:rPr>
          <w:lang w:val="en-US"/>
        </w:rPr>
        <w:t xml:space="preserve"> </w:t>
      </w:r>
      <m:oMath>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oMath>
      <w:r w:rsidR="004D7C61">
        <w:rPr>
          <w:lang w:val="en-US"/>
        </w:rPr>
        <w:t xml:space="preserve"> be </w:t>
      </w:r>
      <w:r w:rsidR="004D7C61" w:rsidRPr="00C447CB">
        <w:rPr>
          <w:lang w:val="en-US"/>
        </w:rPr>
        <w:t xml:space="preserve">randomly selected </w:t>
      </w:r>
      <w:r w:rsidRPr="00C447CB">
        <w:rPr>
          <w:lang w:val="en-US"/>
        </w:rPr>
        <w:t>from</w:t>
      </w:r>
      <w:r>
        <w:rPr>
          <w:lang w:val="en-US"/>
        </w:rPr>
        <w:t xml:space="preserv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Pr="00C447CB">
        <w:rPr>
          <w:lang w:val="en-US"/>
        </w:rPr>
        <w:t xml:space="preserve">, </w:t>
      </w:r>
      <w:r w:rsidR="004D7C61">
        <w:rPr>
          <w:lang w:val="en-US"/>
        </w:rPr>
        <w:t>where</w:t>
      </w:r>
      <w:r w:rsidRPr="00C447CB">
        <w:rPr>
          <w:lang w:val="en-US"/>
        </w:rPr>
        <w:t xml:space="preserve"> </w:t>
      </w:r>
      <m:oMath>
        <m:sSup>
          <m:sSupPr>
            <m:ctrlPr>
              <w:rPr>
                <w:rFonts w:ascii="Cambria Math" w:hAnsi="Cambria Math"/>
                <w:i/>
              </w:rPr>
            </m:ctrlPr>
          </m:sSupPr>
          <m:e>
            <m:r>
              <w:rPr>
                <w:rFonts w:ascii="Cambria Math" w:hAnsi="Cambria Math"/>
              </w:rPr>
              <m:t>n</m:t>
            </m:r>
          </m:e>
          <m:sup>
            <m:r>
              <w:rPr>
                <w:rFonts w:ascii="Cambria Math" w:hAnsi="Cambria Math"/>
                <w:lang w:val="en-US"/>
              </w:rPr>
              <m:t>'</m:t>
            </m:r>
          </m:sup>
        </m:sSup>
      </m:oMath>
      <w:r w:rsidRPr="00C447CB">
        <w:rPr>
          <w:lang w:val="en-US"/>
        </w:rPr>
        <w:t xml:space="preserve"> </w:t>
      </w:r>
      <w:r w:rsidR="004D7C61">
        <w:rPr>
          <w:lang w:val="en-US"/>
        </w:rPr>
        <w:t>is given</w:t>
      </w:r>
      <w:r w:rsidRPr="00C447CB">
        <w:rPr>
          <w:lang w:val="en-US"/>
        </w:rPr>
        <w:t xml:space="preserve">. </w:t>
      </w:r>
      <w:r w:rsidR="008046E0" w:rsidRPr="003E4D6E">
        <w:rPr>
          <w:lang w:val="en-US"/>
          <w:rPrChange w:id="21" w:author="Andrei" w:date="2018-03-12T21:45:00Z">
            <w:rPr/>
          </w:rPrChange>
        </w:rPr>
        <w:t>Then get</w:t>
      </w:r>
    </w:p>
    <w:p w:rsidR="00C447CB" w:rsidRPr="00E80C8D" w:rsidRDefault="003E4D6E" w:rsidP="00C447CB">
      <w:pPr>
        <w:pStyle w:val="a9"/>
        <w:rPr>
          <w:i w:val="0"/>
        </w:rPr>
      </w:pPr>
      <m:oMath>
        <m:sSub>
          <m:sSubPr>
            <m:ctrlPr/>
          </m:sSubPr>
          <m:e>
            <m:r>
              <m:t>B</m:t>
            </m:r>
          </m:e>
          <m:sub>
            <m:sSup>
              <m:sSupPr>
                <m:ctrlPr/>
              </m:sSupPr>
              <m:e>
                <m:r>
                  <m:t>n</m:t>
                </m:r>
              </m:e>
              <m:sup>
                <m:r>
                  <m:t>'</m:t>
                </m:r>
              </m:sup>
            </m:sSup>
          </m:sub>
        </m:sSub>
        <m:r>
          <m:t>⊂</m:t>
        </m:r>
        <m:sSub>
          <m:sSubPr>
            <m:ctrlPr/>
          </m:sSubPr>
          <m:e>
            <m:r>
              <m:t>B</m:t>
            </m:r>
          </m:e>
          <m:sub>
            <m:r>
              <m:t>n</m:t>
            </m:r>
          </m:sub>
        </m:sSub>
        <m:r>
          <m:t>⊆</m:t>
        </m:r>
        <m:sSub>
          <m:sSubPr>
            <m:ctrlPr/>
          </m:sSubPr>
          <m:e>
            <m:r>
              <m:t>A</m:t>
            </m:r>
          </m:e>
          <m:sub>
            <m:r>
              <m:t>N</m:t>
            </m:r>
          </m:sub>
        </m:sSub>
      </m:oMath>
      <w:r w:rsidR="00C447CB" w:rsidRPr="00E80C8D">
        <w:tab/>
      </w:r>
      <w:r w:rsidR="00C447CB" w:rsidRPr="00E80C8D">
        <w:rPr>
          <w:i w:val="0"/>
        </w:rPr>
        <w:t>(</w:t>
      </w:r>
      <w:r w:rsidR="00C447CB" w:rsidRPr="005D4659">
        <w:rPr>
          <w:i w:val="0"/>
        </w:rPr>
        <w:fldChar w:fldCharType="begin"/>
      </w:r>
      <w:r w:rsidR="00C447CB" w:rsidRPr="00E80C8D">
        <w:rPr>
          <w:i w:val="0"/>
        </w:rPr>
        <w:instrText xml:space="preserve"> </w:instrText>
      </w:r>
      <w:r w:rsidR="00C447CB" w:rsidRPr="005D4659">
        <w:rPr>
          <w:i w:val="0"/>
        </w:rPr>
        <w:instrText>SEQ</w:instrText>
      </w:r>
      <w:r w:rsidR="00C447CB" w:rsidRPr="00E80C8D">
        <w:rPr>
          <w:i w:val="0"/>
        </w:rPr>
        <w:instrText xml:space="preserve"> </w:instrText>
      </w:r>
      <w:r w:rsidR="00C447CB" w:rsidRPr="005D4659">
        <w:rPr>
          <w:i w:val="0"/>
        </w:rPr>
        <w:instrText>Equation</w:instrText>
      </w:r>
      <w:r w:rsidR="00C447CB" w:rsidRPr="00E80C8D">
        <w:rPr>
          <w:i w:val="0"/>
        </w:rPr>
        <w:instrText xml:space="preserve"> \* </w:instrText>
      </w:r>
      <w:r w:rsidR="00C447CB" w:rsidRPr="005D4659">
        <w:rPr>
          <w:i w:val="0"/>
        </w:rPr>
        <w:instrText>ARABIC</w:instrText>
      </w:r>
      <w:r w:rsidR="00C447CB" w:rsidRPr="00E80C8D">
        <w:rPr>
          <w:i w:val="0"/>
        </w:rPr>
        <w:instrText xml:space="preserve"> </w:instrText>
      </w:r>
      <w:r w:rsidR="00C447CB" w:rsidRPr="005D4659">
        <w:rPr>
          <w:i w:val="0"/>
        </w:rPr>
        <w:fldChar w:fldCharType="separate"/>
      </w:r>
      <w:r w:rsidR="00E80C8D">
        <w:rPr>
          <w:i w:val="0"/>
          <w:noProof/>
        </w:rPr>
        <w:t>4</w:t>
      </w:r>
      <w:r w:rsidR="00C447CB" w:rsidRPr="005D4659">
        <w:rPr>
          <w:i w:val="0"/>
          <w:noProof/>
        </w:rPr>
        <w:fldChar w:fldCharType="end"/>
      </w:r>
      <w:r w:rsidR="00C447CB" w:rsidRPr="00E80C8D">
        <w:rPr>
          <w:i w:val="0"/>
        </w:rPr>
        <w:t>)</w:t>
      </w:r>
    </w:p>
    <w:p w:rsidR="00C447CB" w:rsidRPr="001A3B08" w:rsidRDefault="001A3B08" w:rsidP="00C447CB">
      <w:pPr>
        <w:jc w:val="both"/>
        <w:rPr>
          <w:lang w:val="en-US"/>
        </w:rPr>
      </w:pPr>
      <w:r>
        <w:rPr>
          <w:lang w:val="en-US"/>
        </w:rPr>
        <w:t>Assume</w:t>
      </w:r>
      <w:r w:rsidRPr="001A3B08">
        <w:rPr>
          <w:lang w:val="en-US"/>
        </w:rPr>
        <w:t xml:space="preserve"> </w:t>
      </w:r>
      <w:r>
        <w:rPr>
          <w:lang w:val="en-US"/>
        </w:rPr>
        <w:t>that</w:t>
      </w:r>
      <w:r w:rsidR="00C447CB" w:rsidRPr="001A3B08">
        <w:rPr>
          <w:lang w:val="en-US"/>
        </w:rPr>
        <w:t xml:space="preserve">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sub>
        </m:sSub>
      </m:oMath>
      <w:r w:rsidR="00C447CB" w:rsidRPr="001A3B08">
        <w:rPr>
          <w:lang w:val="en-US"/>
        </w:rPr>
        <w:t xml:space="preserve"> – </w:t>
      </w:r>
      <w:r w:rsidRPr="001A3B08">
        <w:rPr>
          <w:lang w:val="en-US"/>
        </w:rPr>
        <w:t xml:space="preserve">set of values of </w:t>
      </w:r>
      <w:proofErr w:type="gramStart"/>
      <w:r w:rsidRPr="001A3B08">
        <w:rPr>
          <w:lang w:val="en-US"/>
        </w:rPr>
        <w:t xml:space="preserve">all </w:t>
      </w:r>
      <w:proofErr w:type="gramEnd"/>
      <m:oMath>
        <m:r>
          <w:rPr>
            <w:rFonts w:ascii="Cambria Math" w:hAnsi="Cambria Math"/>
          </w:rPr>
          <m:t>d</m:t>
        </m:r>
      </m:oMath>
      <w:r w:rsidR="00C447CB" w:rsidRPr="001A3B08">
        <w:rPr>
          <w:lang w:val="en-US"/>
        </w:rPr>
        <w:t xml:space="preserve">, </w:t>
      </w:r>
      <w:r w:rsidR="00C447CB">
        <w:t>с</w:t>
      </w:r>
      <w:del w:id="22" w:author="Andrei" w:date="2018-03-12T22:16:00Z">
        <w:r w:rsidRPr="001A3B08" w:rsidDel="009D06D4">
          <w:rPr>
            <w:lang w:val="en-US"/>
          </w:rPr>
          <w:delText>c</w:delText>
        </w:r>
      </w:del>
      <w:proofErr w:type="spellStart"/>
      <w:r w:rsidRPr="001A3B08">
        <w:rPr>
          <w:lang w:val="en-US"/>
        </w:rPr>
        <w:t>orresponding</w:t>
      </w:r>
      <w:proofErr w:type="spellEnd"/>
      <w:r w:rsidRPr="001A3B08">
        <w:rPr>
          <w:lang w:val="en-US"/>
        </w:rPr>
        <w:t xml:space="preserve"> to all current states</w:t>
      </w:r>
      <w:r w:rsidR="00C447CB" w:rsidRPr="001A3B08">
        <w:rPr>
          <w:lang w:val="en-US"/>
        </w:rPr>
        <w:t xml:space="preserve"> </w:t>
      </w:r>
      <m:oMath>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r>
          <w:rPr>
            <w:rFonts w:ascii="Cambria Math" w:hAnsi="Cambria Math"/>
            <w:lang w:val="en-US"/>
          </w:rPr>
          <m:t xml:space="preserve">,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sub>
        </m:sSub>
        <m:r>
          <w:rPr>
            <w:rFonts w:ascii="Cambria Math" w:hAnsi="Cambria Math"/>
            <w:lang w:val="en-US"/>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B</m:t>
                </m:r>
              </m:e>
              <m:sub>
                <m:r>
                  <w:rPr>
                    <w:rFonts w:ascii="Cambria Math" w:hAnsi="Cambria Math"/>
                  </w:rPr>
                  <m:t>n</m:t>
                </m:r>
              </m:sub>
            </m:sSub>
          </m:sub>
        </m:sSub>
      </m:oMath>
      <w:r w:rsidR="00C447CB" w:rsidRPr="001A3B08">
        <w:rPr>
          <w:lang w:val="en-US"/>
        </w:rPr>
        <w:t>.</w:t>
      </w:r>
    </w:p>
    <w:p w:rsidR="00C447CB" w:rsidRPr="00D72C43" w:rsidRDefault="001A3B08" w:rsidP="00D72C43">
      <w:pPr>
        <w:autoSpaceDE w:val="0"/>
        <w:autoSpaceDN w:val="0"/>
        <w:adjustRightInd w:val="0"/>
        <w:spacing w:after="240" w:line="300" w:lineRule="atLeast"/>
        <w:rPr>
          <w:rFonts w:ascii="Times" w:hAnsi="Times" w:cs="Times"/>
          <w:color w:val="000000"/>
          <w:sz w:val="24"/>
          <w:szCs w:val="24"/>
          <w:lang w:val="en-US" w:eastAsia="ru-RU"/>
        </w:rPr>
      </w:pPr>
      <w:r w:rsidRPr="005D1675">
        <w:rPr>
          <w:lang w:val="en-US"/>
        </w:rPr>
        <w:t xml:space="preserve">Let the function </w:t>
      </w:r>
      <m:oMath>
        <m:r>
          <w:rPr>
            <w:rFonts w:ascii="Cambria Math" w:hAnsi="Cambria Math"/>
            <w:lang w:val="en-US"/>
          </w:rPr>
          <m:t>f</m:t>
        </m:r>
      </m:oMath>
      <w:r w:rsidR="00C447CB" w:rsidRPr="005D1675">
        <w:rPr>
          <w:lang w:val="en-US"/>
        </w:rPr>
        <w:t xml:space="preserve"> </w:t>
      </w:r>
      <w:r w:rsidR="005D1675">
        <w:rPr>
          <w:lang w:val="en-US"/>
        </w:rPr>
        <w:t>map</w:t>
      </w:r>
      <w:r w:rsidR="008F60BA">
        <w:rPr>
          <w:lang w:val="en-US"/>
        </w:rPr>
        <w:t>s</w:t>
      </w:r>
      <w:r w:rsidR="00C447CB" w:rsidRPr="005D1675">
        <w:rPr>
          <w:lang w:val="en-US"/>
        </w:rPr>
        <w:t xml:space="preserve">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sub>
        </m:sSub>
      </m:oMath>
      <w:r w:rsidR="00C447CB" w:rsidRPr="005D1675">
        <w:rPr>
          <w:lang w:val="en-US"/>
        </w:rPr>
        <w:t xml:space="preserve"> </w:t>
      </w:r>
      <w:r w:rsidR="005D1675">
        <w:rPr>
          <w:lang w:val="en-US"/>
        </w:rPr>
        <w:t>to the set</w:t>
      </w:r>
      <w:r w:rsidR="00C447CB" w:rsidRPr="005D1675">
        <w:rPr>
          <w:lang w:val="en-US"/>
        </w:rPr>
        <w:t xml:space="preserve"> </w:t>
      </w:r>
      <m:oMath>
        <m:sSub>
          <m:sSubPr>
            <m:ctrlPr>
              <w:rPr>
                <w:rFonts w:ascii="Cambria Math" w:hAnsi="Cambria Math"/>
              </w:rPr>
            </m:ctrlPr>
          </m:sSubPr>
          <m:e>
            <m:r>
              <m:rPr>
                <m:scr m:val="double-struck"/>
              </m:rPr>
              <w:rPr>
                <w:rFonts w:ascii="Cambria Math" w:hAnsi="Cambria Math"/>
                <w:lang w:val="en-US"/>
              </w:rPr>
              <m:t>N</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r>
          <w:rPr>
            <w:rFonts w:ascii="Cambria Math" w:hAnsi="Cambria Math"/>
            <w:lang w:val="en-US"/>
          </w:rPr>
          <m:t xml:space="preserve">, </m:t>
        </m:r>
        <m:sSub>
          <m:sSubPr>
            <m:ctrlPr>
              <w:rPr>
                <w:rFonts w:ascii="Cambria Math" w:hAnsi="Cambria Math"/>
              </w:rPr>
            </m:ctrlPr>
          </m:sSubPr>
          <m:e>
            <m:acc>
              <m:accPr>
                <m:chr m:val="̅"/>
                <m:ctrlPr>
                  <w:rPr>
                    <w:rFonts w:ascii="Cambria Math" w:hAnsi="Cambria Math"/>
                    <w:i/>
                  </w:rPr>
                </m:ctrlPr>
              </m:accPr>
              <m:e>
                <m:r>
                  <m:rPr>
                    <m:scr m:val="double-struck"/>
                  </m:rPr>
                  <w:rPr>
                    <w:rFonts w:ascii="Cambria Math" w:hAnsi="Cambria Math"/>
                    <w:lang w:val="en-US"/>
                  </w:rPr>
                  <m:t>N</m:t>
                </m:r>
              </m:e>
            </m:acc>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r>
          <w:rPr>
            <w:rFonts w:ascii="Cambria Math" w:hAnsi="Cambria Math"/>
            <w:lang w:val="en-US"/>
          </w:rPr>
          <m:t>=</m:t>
        </m:r>
        <m:sSup>
          <m:sSupPr>
            <m:ctrlPr>
              <w:rPr>
                <w:rFonts w:ascii="Cambria Math" w:hAnsi="Cambria Math"/>
                <w:i/>
              </w:rPr>
            </m:ctrlPr>
          </m:sSupPr>
          <m:e>
            <m:r>
              <w:rPr>
                <w:rFonts w:ascii="Cambria Math" w:hAnsi="Cambria Math"/>
              </w:rPr>
              <m:t>n</m:t>
            </m:r>
          </m:e>
          <m:sup>
            <m:r>
              <w:rPr>
                <w:rFonts w:ascii="Cambria Math" w:hAnsi="Cambria Math"/>
                <w:lang w:val="en-US"/>
              </w:rPr>
              <m:t>'</m:t>
            </m:r>
          </m:sup>
        </m:sSup>
      </m:oMath>
      <w:r w:rsidR="00C447CB" w:rsidRPr="005D1675">
        <w:rPr>
          <w:lang w:val="en-US"/>
        </w:rPr>
        <w:t xml:space="preserve">. </w:t>
      </w:r>
      <w:r w:rsidR="005D1675">
        <w:rPr>
          <w:lang w:val="en-US"/>
        </w:rPr>
        <w:t>A</w:t>
      </w:r>
      <w:r w:rsidR="005D1675" w:rsidRPr="005D1675">
        <w:rPr>
          <w:lang w:val="en-US"/>
        </w:rPr>
        <w:t>ssume that the number of nodes obtained by such a mapping is</w:t>
      </w:r>
      <w:r w:rsidR="00C447CB" w:rsidRPr="005D1675">
        <w:rPr>
          <w:lang w:val="en-US"/>
        </w:rPr>
        <w:t xml:space="preserve"> </w:t>
      </w:r>
      <m:oMath>
        <m:sSub>
          <m:sSubPr>
            <m:ctrlPr>
              <w:rPr>
                <w:rFonts w:ascii="Cambria Math" w:hAnsi="Cambria Math"/>
                <w:i/>
              </w:rPr>
            </m:ctrlPr>
          </m:sSubPr>
          <m:e>
            <m:r>
              <w:rPr>
                <w:rFonts w:ascii="Cambria Math" w:hAnsi="Cambria Math"/>
              </w:rPr>
              <m:t>j</m:t>
            </m:r>
          </m:e>
          <m:sub>
            <m:r>
              <w:rPr>
                <w:rFonts w:ascii="Cambria Math" w:hAnsi="Cambria Math"/>
              </w:rPr>
              <m:t>k</m:t>
            </m:r>
          </m:sub>
        </m:sSub>
      </m:oMath>
      <w:r w:rsidR="00C447CB" w:rsidRPr="005D1675">
        <w:rPr>
          <w:lang w:val="en-US"/>
        </w:rPr>
        <w:t xml:space="preserve">, </w:t>
      </w:r>
      <m:oMath>
        <m:r>
          <w:rPr>
            <w:rFonts w:ascii="Cambria Math" w:hAnsi="Cambria Math"/>
          </w:rPr>
          <m:t>k</m:t>
        </m:r>
        <m:r>
          <w:rPr>
            <w:rFonts w:ascii="Cambria Math" w:hAnsi="Cambria Math"/>
            <w:lang w:val="en-US"/>
          </w:rPr>
          <m:t xml:space="preserve">=1,…, </m:t>
        </m:r>
        <m:sSup>
          <m:sSupPr>
            <m:ctrlPr>
              <w:rPr>
                <w:rFonts w:ascii="Cambria Math" w:hAnsi="Cambria Math"/>
                <w:i/>
              </w:rPr>
            </m:ctrlPr>
          </m:sSupPr>
          <m:e>
            <m:r>
              <w:rPr>
                <w:rFonts w:ascii="Cambria Math" w:hAnsi="Cambria Math"/>
              </w:rPr>
              <m:t>n</m:t>
            </m:r>
          </m:e>
          <m:sup>
            <m:r>
              <w:rPr>
                <w:rFonts w:ascii="Cambria Math" w:hAnsi="Cambria Math"/>
                <w:lang w:val="en-US"/>
              </w:rPr>
              <m:t>'</m:t>
            </m:r>
          </m:sup>
        </m:sSup>
      </m:oMath>
      <w:r w:rsidR="00C447CB" w:rsidRPr="005D1675">
        <w:rPr>
          <w:lang w:val="en-US"/>
        </w:rPr>
        <w:t xml:space="preserve">. </w:t>
      </w:r>
      <w:r w:rsidR="005D1675">
        <w:rPr>
          <w:lang w:val="en-US"/>
        </w:rPr>
        <w:t>Suppose</w:t>
      </w:r>
      <w:r w:rsidR="005D1675" w:rsidRPr="005D1675">
        <w:rPr>
          <w:lang w:val="en-US"/>
        </w:rPr>
        <w:t xml:space="preserve"> </w:t>
      </w:r>
      <w:r w:rsidR="005D1675">
        <w:rPr>
          <w:lang w:val="en-US"/>
        </w:rPr>
        <w:t>that</w:t>
      </w:r>
      <w:r w:rsidR="00C447CB" w:rsidRPr="005D1675">
        <w:rPr>
          <w:lang w:val="en-US"/>
        </w:rPr>
        <w:t xml:space="preserve"> </w:t>
      </w:r>
      <m:oMath>
        <m:sSub>
          <m:sSubPr>
            <m:ctrlPr>
              <w:rPr>
                <w:rFonts w:ascii="Cambria Math" w:hAnsi="Cambria Math"/>
                <w:i/>
              </w:rPr>
            </m:ctrlPr>
          </m:sSubPr>
          <m:e>
            <m:r>
              <w:rPr>
                <w:rFonts w:ascii="Cambria Math" w:hAnsi="Cambria Math"/>
              </w:rPr>
              <m:t>j</m:t>
            </m:r>
          </m:e>
          <m:sub>
            <m:acc>
              <m:accPr>
                <m:ctrlPr>
                  <w:rPr>
                    <w:rFonts w:ascii="Cambria Math" w:hAnsi="Cambria Math"/>
                    <w:i/>
                  </w:rPr>
                </m:ctrlPr>
              </m:accPr>
              <m:e>
                <m:r>
                  <w:rPr>
                    <w:rFonts w:ascii="Cambria Math" w:hAnsi="Cambria Math"/>
                  </w:rPr>
                  <m:t>k</m:t>
                </m:r>
              </m:e>
            </m:acc>
          </m:sub>
        </m:sSub>
      </m:oMath>
      <w:r w:rsidR="00C447CB" w:rsidRPr="005D1675">
        <w:rPr>
          <w:lang w:val="en-US"/>
        </w:rPr>
        <w:t xml:space="preserve"> – </w:t>
      </w:r>
      <w:commentRangeStart w:id="23"/>
      <w:r w:rsidR="005D1675" w:rsidRPr="005D1675">
        <w:rPr>
          <w:lang w:val="en-US"/>
        </w:rPr>
        <w:t>number</w:t>
      </w:r>
      <w:commentRangeEnd w:id="23"/>
      <w:r w:rsidR="009D06D4">
        <w:rPr>
          <w:rStyle w:val="ac"/>
        </w:rPr>
        <w:commentReference w:id="23"/>
      </w:r>
      <w:r w:rsidR="005D1675" w:rsidRPr="005D1675">
        <w:rPr>
          <w:lang w:val="en-US"/>
        </w:rPr>
        <w:t xml:space="preserve"> of the assigned master node</w:t>
      </w:r>
      <w:proofErr w:type="gramStart"/>
      <w:r w:rsidR="00C447CB" w:rsidRPr="005D1675">
        <w:rPr>
          <w:lang w:val="en-US"/>
        </w:rPr>
        <w:t xml:space="preserve">, </w:t>
      </w:r>
      <w:proofErr w:type="gramEnd"/>
      <m:oMath>
        <m:r>
          <w:rPr>
            <w:rFonts w:ascii="Cambria Math" w:hAnsi="Cambria Math"/>
            <w:lang w:val="en-US"/>
          </w:rPr>
          <m:t>1≤</m:t>
        </m:r>
        <m:acc>
          <m:accPr>
            <m:ctrlPr>
              <w:rPr>
                <w:rFonts w:ascii="Cambria Math" w:hAnsi="Cambria Math"/>
                <w:i/>
              </w:rPr>
            </m:ctrlPr>
          </m:accPr>
          <m:e>
            <m:r>
              <w:rPr>
                <w:rFonts w:ascii="Cambria Math" w:hAnsi="Cambria Math"/>
              </w:rPr>
              <m:t>k</m:t>
            </m:r>
          </m:e>
        </m:acc>
        <m:r>
          <w:rPr>
            <w:rFonts w:ascii="Cambria Math" w:hAnsi="Cambria Math"/>
            <w:lang w:val="en-US"/>
          </w:rPr>
          <m:t>≤</m:t>
        </m:r>
        <m:sSup>
          <m:sSupPr>
            <m:ctrlPr>
              <w:rPr>
                <w:rFonts w:ascii="Cambria Math" w:hAnsi="Cambria Math"/>
                <w:i/>
              </w:rPr>
            </m:ctrlPr>
          </m:sSupPr>
          <m:e>
            <m:r>
              <w:rPr>
                <w:rFonts w:ascii="Cambria Math" w:hAnsi="Cambria Math"/>
              </w:rPr>
              <m:t>n</m:t>
            </m:r>
          </m:e>
          <m:sup>
            <m:r>
              <w:rPr>
                <w:rFonts w:ascii="Cambria Math" w:hAnsi="Cambria Math"/>
                <w:lang w:val="en-US"/>
              </w:rPr>
              <m:t>'</m:t>
            </m:r>
          </m:sup>
        </m:sSup>
      </m:oMath>
      <w:r w:rsidR="00C447CB" w:rsidRPr="005D1675">
        <w:rPr>
          <w:lang w:val="en-US"/>
        </w:rPr>
        <w:t xml:space="preserve">. </w:t>
      </w:r>
      <w:r w:rsidR="005D1675">
        <w:rPr>
          <w:lang w:val="en-US"/>
        </w:rPr>
        <w:t>If</w:t>
      </w:r>
      <w:r w:rsidR="00C447CB" w:rsidRPr="005D1675">
        <w:rPr>
          <w:lang w:val="en-US"/>
        </w:rPr>
        <w:t xml:space="preserve"> </w:t>
      </w:r>
      <m:oMath>
        <m:r>
          <w:rPr>
            <w:rFonts w:ascii="Cambria Math" w:hAnsi="Cambria Math"/>
          </w:rPr>
          <m:t>b</m:t>
        </m:r>
      </m:oMath>
      <w:r w:rsidR="00C447CB" w:rsidRPr="005D1675">
        <w:rPr>
          <w:lang w:val="en-US"/>
        </w:rPr>
        <w:t xml:space="preserve"> – </w:t>
      </w:r>
      <w:r w:rsidR="005D1675">
        <w:rPr>
          <w:lang w:val="en-US"/>
        </w:rPr>
        <w:t>forming</w:t>
      </w:r>
      <w:r w:rsidR="005D1675" w:rsidRPr="005D1675">
        <w:rPr>
          <w:lang w:val="en-US"/>
        </w:rPr>
        <w:t xml:space="preserve"> </w:t>
      </w:r>
      <w:r w:rsidR="005D1675">
        <w:rPr>
          <w:lang w:val="en-US"/>
        </w:rPr>
        <w:t>block</w:t>
      </w:r>
      <w:r w:rsidR="00C447CB" w:rsidRPr="005D1675">
        <w:rPr>
          <w:lang w:val="en-US"/>
        </w:rPr>
        <w:t xml:space="preserve">, </w:t>
      </w:r>
      <w:r w:rsidR="005D1675" w:rsidRPr="005D1675">
        <w:rPr>
          <w:lang w:val="en-US"/>
        </w:rPr>
        <w:t>in relation to which at some point in time</w:t>
      </w:r>
      <w:r w:rsidR="00C447CB" w:rsidRPr="005D1675">
        <w:rPr>
          <w:lang w:val="en-US"/>
        </w:rPr>
        <w:t xml:space="preserve"> </w:t>
      </w:r>
      <m:oMath>
        <m:sSup>
          <m:sSupPr>
            <m:ctrlPr>
              <w:rPr>
                <w:rFonts w:ascii="Cambria Math" w:hAnsi="Cambria Math"/>
                <w:i/>
              </w:rPr>
            </m:ctrlPr>
          </m:sSupPr>
          <m:e>
            <m:r>
              <w:rPr>
                <w:rFonts w:ascii="Cambria Math" w:hAnsi="Cambria Math"/>
              </w:rPr>
              <m:t>t</m:t>
            </m:r>
          </m:e>
          <m:sup>
            <m:r>
              <w:rPr>
                <w:rFonts w:ascii="Cambria Math" w:hAnsi="Cambria Math"/>
                <w:lang w:val="en-US"/>
              </w:rPr>
              <m:t>'</m:t>
            </m:r>
          </m:sup>
        </m:sSup>
      </m:oMath>
      <w:r w:rsidR="00C447CB" w:rsidRPr="005D1675">
        <w:rPr>
          <w:lang w:val="en-US"/>
        </w:rPr>
        <w:t xml:space="preserve"> </w:t>
      </w:r>
      <w:r w:rsidR="005D1675" w:rsidRPr="005D1675">
        <w:rPr>
          <w:lang w:val="en-US"/>
        </w:rPr>
        <w:t>set of nodes</w:t>
      </w:r>
      <w:r w:rsidR="005D1675">
        <w:rPr>
          <w:lang w:val="en-US"/>
        </w:rPr>
        <w:t xml:space="preserve"> </w:t>
      </w:r>
      <m:oMath>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oMath>
      <w:r w:rsidR="00C447CB" w:rsidRPr="005D1675">
        <w:rPr>
          <w:lang w:val="en-US"/>
        </w:rPr>
        <w:t xml:space="preserve"> </w:t>
      </w:r>
      <w:r w:rsidR="005D1675">
        <w:rPr>
          <w:lang w:val="en-US"/>
        </w:rPr>
        <w:t>tend</w:t>
      </w:r>
      <w:r w:rsidR="005D1675" w:rsidRPr="005D1675">
        <w:rPr>
          <w:lang w:val="en-US"/>
        </w:rPr>
        <w:t xml:space="preserve"> to reach consensus</w:t>
      </w:r>
      <w:r w:rsidR="00C447CB" w:rsidRPr="005D1675">
        <w:rPr>
          <w:lang w:val="en-US"/>
        </w:rPr>
        <w:t xml:space="preserve">, </w:t>
      </w:r>
      <w:r w:rsidR="005D1675" w:rsidRPr="005D1675">
        <w:rPr>
          <w:lang w:val="en-US"/>
        </w:rPr>
        <w:t>then the hash function</w:t>
      </w:r>
      <w:r w:rsidR="00C447CB" w:rsidRPr="005D1675">
        <w:rPr>
          <w:lang w:val="en-US"/>
        </w:rPr>
        <w:t xml:space="preserve"> </w:t>
      </w:r>
      <w:r w:rsidR="00C447CB">
        <w:rPr>
          <w:lang w:val="en-US"/>
        </w:rPr>
        <w:t>SHA</w:t>
      </w:r>
      <w:r w:rsidR="00C447CB" w:rsidRPr="005D1675">
        <w:rPr>
          <w:lang w:val="en-US"/>
        </w:rPr>
        <w:t xml:space="preserve">-3 </w:t>
      </w:r>
      <w:r w:rsidR="004D0C26">
        <w:rPr>
          <w:noProof/>
          <w:lang w:val="en-US"/>
        </w:rPr>
        <w:t>[6]</w:t>
      </w:r>
      <w:r w:rsidR="00C447CB" w:rsidRPr="005D1675">
        <w:rPr>
          <w:lang w:val="en-US"/>
        </w:rPr>
        <w:t xml:space="preserve"> </w:t>
      </w:r>
      <w:r w:rsidR="005D1675" w:rsidRPr="005D1675">
        <w:rPr>
          <w:lang w:val="en-US"/>
        </w:rPr>
        <w:t>above this block</w:t>
      </w:r>
      <w:r w:rsidR="00C447CB" w:rsidRPr="005D1675">
        <w:rPr>
          <w:lang w:val="en-US"/>
        </w:rPr>
        <w:t xml:space="preserve">, </w:t>
      </w:r>
      <w:r w:rsidR="005D1675">
        <w:rPr>
          <w:lang w:val="en-US"/>
        </w:rPr>
        <w:t>denote as</w:t>
      </w:r>
      <w:r w:rsidR="00C447CB" w:rsidRPr="005D1675">
        <w:rPr>
          <w:lang w:val="en-US"/>
        </w:rPr>
        <w:t xml:space="preserve"> </w:t>
      </w:r>
      <m:oMath>
        <m:r>
          <w:rPr>
            <w:rFonts w:ascii="Cambria Math" w:hAnsi="Cambria Math"/>
          </w:rPr>
          <m:t>H</m:t>
        </m:r>
        <m:r>
          <w:rPr>
            <w:rFonts w:ascii="Cambria Math" w:hAnsi="Cambria Math"/>
            <w:lang w:val="en-US"/>
          </w:rPr>
          <m:t>(</m:t>
        </m:r>
        <m:r>
          <w:rPr>
            <w:rFonts w:ascii="Cambria Math" w:hAnsi="Cambria Math"/>
          </w:rPr>
          <m:t>b</m:t>
        </m:r>
        <m:r>
          <w:rPr>
            <w:rFonts w:ascii="Cambria Math" w:hAnsi="Cambria Math"/>
            <w:lang w:val="en-US"/>
          </w:rPr>
          <m:t>)</m:t>
        </m:r>
      </m:oMath>
      <w:r w:rsidR="00C447CB" w:rsidRPr="005D1675">
        <w:rPr>
          <w:lang w:val="en-US"/>
        </w:rPr>
        <w:t xml:space="preserve">, </w:t>
      </w:r>
      <w:r w:rsidR="005D1675" w:rsidRPr="005D1675">
        <w:rPr>
          <w:lang w:val="en-US"/>
        </w:rPr>
        <w:t>and its values are denoted by</w:t>
      </w:r>
      <w:r w:rsidR="005D1675">
        <w:rPr>
          <w:lang w:val="en-US"/>
        </w:rPr>
        <w:t xml:space="preserve"> </w:t>
      </w:r>
      <m:oMath>
        <m:r>
          <w:rPr>
            <w:rFonts w:ascii="Cambria Math" w:hAnsi="Cambria Math"/>
            <w:lang w:val="en-US"/>
          </w:rPr>
          <m:t>h</m:t>
        </m:r>
      </m:oMath>
      <w:r w:rsidR="00C447CB" w:rsidRPr="005D1675">
        <w:rPr>
          <w:lang w:val="en-US"/>
        </w:rPr>
        <w:t xml:space="preserve">. </w:t>
      </w:r>
      <w:r w:rsidR="005D1675" w:rsidRPr="005D1675">
        <w:rPr>
          <w:lang w:val="en-US"/>
        </w:rPr>
        <w:t xml:space="preserve">Then the result of calculating the </w:t>
      </w:r>
      <w:del w:id="24" w:author="Andrei" w:date="2018-03-12T22:21:00Z">
        <w:r w:rsidR="005D1675" w:rsidRPr="005D1675" w:rsidDel="002C631F">
          <w:rPr>
            <w:lang w:val="en-US"/>
          </w:rPr>
          <w:delText xml:space="preserve">electronic </w:delText>
        </w:r>
      </w:del>
      <w:ins w:id="25" w:author="Andrei" w:date="2018-03-12T22:21:00Z">
        <w:r w:rsidR="002C631F">
          <w:rPr>
            <w:lang w:val="en-US"/>
          </w:rPr>
          <w:t>digital</w:t>
        </w:r>
        <w:r w:rsidR="002C631F" w:rsidRPr="005D1675">
          <w:rPr>
            <w:lang w:val="en-US"/>
          </w:rPr>
          <w:t xml:space="preserve"> </w:t>
        </w:r>
      </w:ins>
      <w:r w:rsidR="005D1675" w:rsidRPr="005D1675">
        <w:rPr>
          <w:lang w:val="en-US"/>
        </w:rPr>
        <w:t>signature</w:t>
      </w:r>
      <w:r w:rsidR="005D1675">
        <w:rPr>
          <w:lang w:val="en-US"/>
        </w:rPr>
        <w:t>,</w:t>
      </w:r>
      <w:r w:rsidR="00C447CB" w:rsidRPr="005D1675">
        <w:rPr>
          <w:lang w:val="en-US"/>
        </w:rPr>
        <w:t xml:space="preserve"> </w:t>
      </w:r>
      <w:r w:rsidR="005D1675">
        <w:rPr>
          <w:lang w:val="en-US"/>
        </w:rPr>
        <w:t>e.g.</w:t>
      </w:r>
      <w:r w:rsidR="00C447CB" w:rsidRPr="005D1675">
        <w:rPr>
          <w:lang w:val="en-US"/>
        </w:rPr>
        <w:t xml:space="preserve">, </w:t>
      </w:r>
      <w:r w:rsidR="005D1675" w:rsidRPr="005D1675">
        <w:rPr>
          <w:lang w:val="en-US"/>
        </w:rPr>
        <w:t xml:space="preserve">by algorithm </w:t>
      </w:r>
      <w:proofErr w:type="spellStart"/>
      <w:r w:rsidR="00C447CB">
        <w:rPr>
          <w:lang w:val="en-US"/>
        </w:rPr>
        <w:t>EdDSA</w:t>
      </w:r>
      <w:proofErr w:type="spellEnd"/>
      <w:r w:rsidR="00C447CB" w:rsidRPr="005D1675">
        <w:rPr>
          <w:lang w:val="en-US"/>
        </w:rPr>
        <w:t xml:space="preserve"> </w:t>
      </w:r>
      <w:r w:rsidR="00AF3CA4">
        <w:rPr>
          <w:noProof/>
          <w:lang w:val="en-US"/>
        </w:rPr>
        <w:t>[7]</w:t>
      </w:r>
      <w:r w:rsidR="00C447CB" w:rsidRPr="005D1675">
        <w:rPr>
          <w:lang w:val="en-US"/>
        </w:rPr>
        <w:t xml:space="preserve"> </w:t>
      </w:r>
      <w:r w:rsidR="005D1675" w:rsidRPr="005D1675">
        <w:rPr>
          <w:lang w:val="en-US"/>
        </w:rPr>
        <w:t>with elliptic curve parameters</w:t>
      </w:r>
      <w:r w:rsidR="00C447CB" w:rsidRPr="005D1675">
        <w:rPr>
          <w:lang w:val="en-US"/>
        </w:rPr>
        <w:t xml:space="preserve"> </w:t>
      </w:r>
      <w:proofErr w:type="gramStart"/>
      <w:r w:rsidR="00C447CB">
        <w:rPr>
          <w:lang w:val="en-US"/>
        </w:rPr>
        <w:t>edwards</w:t>
      </w:r>
      <w:r w:rsidR="00D72C43" w:rsidRPr="00D72C43">
        <w:rPr>
          <w:rFonts w:ascii="Times" w:hAnsi="Times" w:cs="Times"/>
          <w:color w:val="000000"/>
          <w:sz w:val="26"/>
          <w:szCs w:val="26"/>
          <w:lang w:val="en-US" w:eastAsia="ru-RU"/>
        </w:rPr>
        <w:t>25519[</w:t>
      </w:r>
      <w:proofErr w:type="gramEnd"/>
      <w:r w:rsidR="00D72C43" w:rsidRPr="00D72C43">
        <w:rPr>
          <w:rFonts w:ascii="Times" w:hAnsi="Times" w:cs="Times"/>
          <w:color w:val="000000"/>
          <w:sz w:val="26"/>
          <w:szCs w:val="26"/>
          <w:lang w:val="en-US" w:eastAsia="ru-RU"/>
        </w:rPr>
        <w:t xml:space="preserve">7] </w:t>
      </w:r>
      <w:r w:rsidR="00C447CB" w:rsidRPr="005D1675">
        <w:rPr>
          <w:lang w:val="en-US"/>
        </w:rPr>
        <w:t xml:space="preserve"> </w:t>
      </w:r>
      <w:r w:rsidR="005D1675" w:rsidRPr="00B11361">
        <w:rPr>
          <w:lang w:val="en-US"/>
        </w:rPr>
        <w:t xml:space="preserve">will be equal to </w:t>
      </w:r>
      <m:oMath>
        <m:r>
          <w:rPr>
            <w:rFonts w:ascii="Cambria Math" w:hAnsi="Cambria Math"/>
          </w:rPr>
          <m:t>s</m:t>
        </m:r>
        <m:r>
          <w:rPr>
            <w:rFonts w:ascii="Cambria Math" w:hAnsi="Cambria Math"/>
            <w:lang w:val="en-US"/>
          </w:rPr>
          <m:t>=</m:t>
        </m:r>
        <m:r>
          <w:rPr>
            <w:rFonts w:ascii="Cambria Math" w:hAnsi="Cambria Math"/>
          </w:rPr>
          <m:t>sig</m:t>
        </m:r>
        <m:d>
          <m:dPr>
            <m:ctrlPr>
              <w:rPr>
                <w:rFonts w:ascii="Cambria Math" w:hAnsi="Cambria Math"/>
                <w:i/>
              </w:rPr>
            </m:ctrlPr>
          </m:dPr>
          <m:e>
            <m:r>
              <w:rPr>
                <w:rFonts w:ascii="Cambria Math" w:hAnsi="Cambria Math"/>
                <w:lang w:val="en-US"/>
              </w:rPr>
              <m:t>h</m:t>
            </m:r>
          </m:e>
        </m:d>
        <m:r>
          <w:rPr>
            <w:rFonts w:ascii="Cambria Math" w:hAnsi="Cambria Math"/>
            <w:lang w:val="en-US"/>
          </w:rPr>
          <m:t xml:space="preserve"> </m:t>
        </m:r>
      </m:oMath>
      <w:r w:rsidR="00C447CB" w:rsidRPr="005D1675">
        <w:rPr>
          <w:lang w:val="en-US"/>
        </w:rPr>
        <w:t>.</w:t>
      </w:r>
    </w:p>
    <w:p w:rsidR="00C447CB" w:rsidRPr="00B11361" w:rsidRDefault="00812C2A" w:rsidP="00C447CB">
      <w:pPr>
        <w:pStyle w:val="1"/>
        <w:rPr>
          <w:lang w:val="en-US"/>
        </w:rPr>
      </w:pPr>
      <w:r>
        <w:t xml:space="preserve">3 </w:t>
      </w:r>
      <w:r w:rsidR="00B11361">
        <w:rPr>
          <w:lang w:val="en-US"/>
        </w:rPr>
        <w:t>Description of</w:t>
      </w:r>
      <w:r w:rsidR="00B11361">
        <w:t xml:space="preserve"> </w:t>
      </w:r>
      <w:r w:rsidR="00B11361">
        <w:rPr>
          <w:lang w:val="en-US"/>
        </w:rPr>
        <w:t>the algorithm</w:t>
      </w:r>
    </w:p>
    <w:p w:rsidR="00C447CB" w:rsidRPr="00B11361" w:rsidRDefault="00B11361" w:rsidP="00B11361">
      <w:pPr>
        <w:pStyle w:val="a6"/>
        <w:numPr>
          <w:ilvl w:val="0"/>
          <w:numId w:val="3"/>
        </w:numPr>
        <w:jc w:val="both"/>
        <w:rPr>
          <w:lang w:val="en-US"/>
        </w:rPr>
      </w:pPr>
      <w:r w:rsidRPr="00B11361">
        <w:rPr>
          <w:lang w:val="en-US"/>
        </w:rPr>
        <w:t xml:space="preserve">Suppose that at time </w:t>
      </w:r>
      <m:oMath>
        <m:acc>
          <m:accPr>
            <m:ctrlPr>
              <w:rPr>
                <w:rFonts w:ascii="Cambria Math" w:hAnsi="Cambria Math"/>
                <w:i/>
              </w:rPr>
            </m:ctrlPr>
          </m:accPr>
          <m:e>
            <m:r>
              <w:rPr>
                <w:rFonts w:ascii="Cambria Math" w:hAnsi="Cambria Math"/>
                <w:lang w:val="en-US"/>
              </w:rPr>
              <m:t>t</m:t>
            </m:r>
          </m:e>
        </m:acc>
        <m:r>
          <w:rPr>
            <w:rFonts w:ascii="Cambria Math" w:hAnsi="Cambria Math"/>
            <w:lang w:val="en-US"/>
          </w:rPr>
          <m:t>∈[</m:t>
        </m:r>
        <m:r>
          <w:rPr>
            <w:rFonts w:ascii="Cambria Math" w:hAnsi="Cambria Math"/>
          </w:rPr>
          <m:t>t</m:t>
        </m:r>
        <m:r>
          <w:rPr>
            <w:rFonts w:ascii="Cambria Math" w:hAnsi="Cambria Math"/>
            <w:lang w:val="en-US"/>
          </w:rPr>
          <m:t>,</m:t>
        </m:r>
        <m:sSup>
          <m:sSupPr>
            <m:ctrlPr>
              <w:rPr>
                <w:rFonts w:ascii="Cambria Math" w:hAnsi="Cambria Math"/>
                <w:i/>
              </w:rPr>
            </m:ctrlPr>
          </m:sSupPr>
          <m:e>
            <m:r>
              <w:rPr>
                <w:rFonts w:ascii="Cambria Math" w:hAnsi="Cambria Math"/>
              </w:rPr>
              <m:t>t</m:t>
            </m:r>
          </m:e>
          <m:sup>
            <m:r>
              <w:rPr>
                <w:rFonts w:ascii="Cambria Math" w:hAnsi="Cambria Math"/>
                <w:lang w:val="en-US"/>
              </w:rPr>
              <m:t>'</m:t>
            </m:r>
          </m:sup>
        </m:sSup>
        <m:r>
          <w:rPr>
            <w:rFonts w:ascii="Cambria Math" w:hAnsi="Cambria Math"/>
            <w:lang w:val="en-US"/>
          </w:rPr>
          <m:t>)</m:t>
        </m:r>
      </m:oMath>
      <w:r w:rsidR="00C447CB" w:rsidRPr="00B11361">
        <w:rPr>
          <w:lang w:val="en-US"/>
        </w:rPr>
        <w:t xml:space="preserve"> </w:t>
      </w:r>
      <w:r w:rsidRPr="00B11361">
        <w:rPr>
          <w:lang w:val="en-US"/>
        </w:rPr>
        <w:t xml:space="preserve">node with </w:t>
      </w:r>
      <w:commentRangeStart w:id="26"/>
      <w:r w:rsidRPr="00B11361">
        <w:rPr>
          <w:lang w:val="en-US"/>
        </w:rPr>
        <w:t>number</w:t>
      </w:r>
      <w:r w:rsidR="00C447CB" w:rsidRPr="00B11361">
        <w:rPr>
          <w:lang w:val="en-US"/>
        </w:rPr>
        <w:t xml:space="preserve"> </w:t>
      </w:r>
      <w:commentRangeEnd w:id="26"/>
      <w:r w:rsidR="002C631F">
        <w:rPr>
          <w:rStyle w:val="ac"/>
        </w:rPr>
        <w:commentReference w:id="26"/>
      </w:r>
      <m:oMath>
        <m:r>
          <w:rPr>
            <w:rFonts w:ascii="Cambria Math" w:hAnsi="Cambria Math"/>
          </w:rPr>
          <m:t>k</m:t>
        </m:r>
        <m:r>
          <w:rPr>
            <w:rFonts w:ascii="Cambria Math" w:hAnsi="Cambria Math"/>
            <w:lang w:val="en-US"/>
          </w:rPr>
          <m:t xml:space="preserve"> (1≤</m:t>
        </m:r>
        <m:r>
          <w:rPr>
            <w:rFonts w:ascii="Cambria Math" w:hAnsi="Cambria Math"/>
          </w:rPr>
          <m:t>k</m:t>
        </m:r>
        <m:r>
          <w:rPr>
            <w:rFonts w:ascii="Cambria Math" w:hAnsi="Cambria Math"/>
            <w:lang w:val="en-US"/>
          </w:rPr>
          <m:t>≤</m:t>
        </m:r>
        <m:r>
          <w:rPr>
            <w:rFonts w:ascii="Cambria Math" w:hAnsi="Cambria Math"/>
          </w:rPr>
          <m:t>N</m:t>
        </m:r>
        <m:r>
          <w:rPr>
            <w:rFonts w:ascii="Cambria Math" w:hAnsi="Cambria Math"/>
            <w:lang w:val="en-US"/>
          </w:rPr>
          <m:t>)</m:t>
        </m:r>
      </m:oMath>
      <w:r w:rsidR="00C447CB" w:rsidRPr="00B11361">
        <w:rPr>
          <w:lang w:val="en-US"/>
        </w:rPr>
        <w:t xml:space="preserve"> </w:t>
      </w:r>
      <w:r w:rsidRPr="00B11361">
        <w:rPr>
          <w:lang w:val="en-US"/>
        </w:rPr>
        <w:t>records</w:t>
      </w:r>
      <w:r>
        <w:rPr>
          <w:lang w:val="en-US"/>
        </w:rPr>
        <w:t xml:space="preserve"> </w:t>
      </w:r>
      <m:oMath>
        <m:r>
          <w:rPr>
            <w:rFonts w:ascii="Cambria Math" w:hAnsi="Cambria Math"/>
          </w:rPr>
          <m:t>I</m:t>
        </m:r>
      </m:oMath>
      <w:r w:rsidR="00C447CB" w:rsidRPr="00B11361">
        <w:rPr>
          <w:lang w:val="en-US"/>
        </w:rPr>
        <w:t xml:space="preserve"> </w:t>
      </w:r>
      <w:del w:id="27" w:author="Andrei" w:date="2018-03-12T22:22:00Z">
        <w:r w:rsidDel="002C631F">
          <w:rPr>
            <w:lang w:val="en-US"/>
          </w:rPr>
          <w:delText xml:space="preserve">in </w:delText>
        </w:r>
      </w:del>
      <w:ins w:id="28" w:author="Andrei" w:date="2018-03-12T22:22:00Z">
        <w:r w:rsidR="002C631F">
          <w:rPr>
            <w:lang w:val="en-US"/>
          </w:rPr>
          <w:t>into</w:t>
        </w:r>
        <w:r w:rsidR="002C631F">
          <w:rPr>
            <w:lang w:val="en-US"/>
          </w:rPr>
          <w:t xml:space="preserve"> </w:t>
        </w:r>
      </w:ins>
      <w:proofErr w:type="gramStart"/>
      <w:r>
        <w:rPr>
          <w:lang w:val="en-US"/>
        </w:rPr>
        <w:t>blockchain</w:t>
      </w:r>
      <w:r w:rsidR="00C447CB" w:rsidRPr="00B11361">
        <w:rPr>
          <w:lang w:val="en-US"/>
        </w:rPr>
        <w:t xml:space="preserve"> </w:t>
      </w:r>
      <w:proofErr w:type="gramEnd"/>
      <m:oMath>
        <m:sSub>
          <m:sSubPr>
            <m:ctrlPr>
              <w:rPr>
                <w:rFonts w:ascii="Cambria Math" w:hAnsi="Cambria Math"/>
                <w:i/>
              </w:rPr>
            </m:ctrlPr>
          </m:sSubPr>
          <m:e>
            <m:r>
              <w:rPr>
                <w:rFonts w:ascii="Cambria Math" w:hAnsi="Cambria Math"/>
              </w:rPr>
              <m:t>B</m:t>
            </m:r>
          </m:e>
          <m:sub>
            <m:r>
              <w:rPr>
                <w:rFonts w:ascii="Cambria Math" w:hAnsi="Cambria Math"/>
              </w:rPr>
              <m:t>n</m:t>
            </m:r>
          </m:sub>
        </m:sSub>
      </m:oMath>
      <w:r w:rsidR="00C447CB" w:rsidRPr="00B11361">
        <w:rPr>
          <w:lang w:val="en-US"/>
        </w:rPr>
        <w:t>.</w:t>
      </w:r>
    </w:p>
    <w:p w:rsidR="00C447CB" w:rsidRPr="00B11361" w:rsidRDefault="00B11361" w:rsidP="00B11361">
      <w:pPr>
        <w:pStyle w:val="a6"/>
        <w:numPr>
          <w:ilvl w:val="0"/>
          <w:numId w:val="3"/>
        </w:numPr>
        <w:jc w:val="both"/>
        <w:rPr>
          <w:lang w:val="en-US"/>
        </w:rPr>
      </w:pPr>
      <w:r w:rsidRPr="00B11361">
        <w:rPr>
          <w:lang w:val="en-US"/>
        </w:rPr>
        <w:t xml:space="preserve">Select all </w:t>
      </w:r>
      <m:oMath>
        <m:sSub>
          <m:sSubPr>
            <m:ctrlPr>
              <w:rPr>
                <w:rFonts w:ascii="Cambria Math" w:hAnsi="Cambria Math"/>
                <w:i/>
              </w:rPr>
            </m:ctrlPr>
          </m:sSubPr>
          <m:e>
            <m:r>
              <w:rPr>
                <w:rFonts w:ascii="Cambria Math" w:hAnsi="Cambria Math"/>
              </w:rPr>
              <m:t>j</m:t>
            </m:r>
          </m:e>
          <m:sub>
            <m:r>
              <w:rPr>
                <w:rFonts w:ascii="Cambria Math" w:hAnsi="Cambria Math"/>
              </w:rPr>
              <m:t>k</m:t>
            </m:r>
          </m:sub>
        </m:sSub>
      </m:oMath>
      <w:r w:rsidR="00C447CB" w:rsidRPr="00B11361">
        <w:rPr>
          <w:lang w:val="en-US"/>
        </w:rPr>
        <w:t xml:space="preserve">, </w:t>
      </w:r>
      <w:r w:rsidR="00A70A39">
        <w:rPr>
          <w:lang w:val="en-US"/>
        </w:rPr>
        <w:t>including</w:t>
      </w:r>
      <w:r w:rsidR="00C447CB" w:rsidRPr="00B11361">
        <w:rPr>
          <w:lang w:val="en-US"/>
        </w:rPr>
        <w:t xml:space="preserve"> </w:t>
      </w:r>
      <m:oMath>
        <m:sSub>
          <m:sSubPr>
            <m:ctrlPr>
              <w:rPr>
                <w:rFonts w:ascii="Cambria Math" w:hAnsi="Cambria Math"/>
                <w:i/>
              </w:rPr>
            </m:ctrlPr>
          </m:sSubPr>
          <m:e>
            <m:r>
              <w:rPr>
                <w:rFonts w:ascii="Cambria Math" w:hAnsi="Cambria Math"/>
              </w:rPr>
              <m:t>j</m:t>
            </m:r>
          </m:e>
          <m:sub>
            <m:acc>
              <m:accPr>
                <m:ctrlPr>
                  <w:rPr>
                    <w:rFonts w:ascii="Cambria Math" w:hAnsi="Cambria Math"/>
                    <w:i/>
                  </w:rPr>
                </m:ctrlPr>
              </m:accPr>
              <m:e>
                <m:r>
                  <w:rPr>
                    <w:rFonts w:ascii="Cambria Math" w:hAnsi="Cambria Math"/>
                  </w:rPr>
                  <m:t>k</m:t>
                </m:r>
              </m:e>
            </m:acc>
          </m:sub>
        </m:sSub>
      </m:oMath>
      <w:r w:rsidR="00C447CB" w:rsidRPr="00B11361">
        <w:rPr>
          <w:lang w:val="en-US"/>
        </w:rPr>
        <w:t xml:space="preserve"> </w:t>
      </w:r>
      <w:r w:rsidRPr="00B11361">
        <w:rPr>
          <w:lang w:val="en-US"/>
        </w:rPr>
        <w:t>using the function</w:t>
      </w:r>
      <w:r>
        <w:rPr>
          <w:lang w:val="en-US"/>
        </w:rPr>
        <w:t xml:space="preserve"> </w:t>
      </w:r>
      <m:oMath>
        <m:r>
          <w:rPr>
            <w:rFonts w:ascii="Cambria Math" w:hAnsi="Cambria Math"/>
            <w:lang w:val="en-US"/>
          </w:rPr>
          <m:t>f</m:t>
        </m:r>
      </m:oMath>
      <w:r w:rsidR="00C447CB" w:rsidRPr="00B11361">
        <w:rPr>
          <w:lang w:val="en-US"/>
        </w:rPr>
        <w:t xml:space="preserve">. </w:t>
      </w:r>
      <w:r w:rsidRPr="00B11361">
        <w:rPr>
          <w:lang w:val="en-US"/>
        </w:rPr>
        <w:t>Consensus building</w:t>
      </w:r>
      <w:r>
        <w:rPr>
          <w:lang w:val="en-US"/>
        </w:rPr>
        <w:t xml:space="preserve"> </w:t>
      </w:r>
      <w:r w:rsidRPr="00B11361">
        <w:rPr>
          <w:lang w:val="en-US"/>
        </w:rPr>
        <w:t>is carried out on a half-open interval</w:t>
      </w:r>
      <w:r w:rsidR="00C447CB" w:rsidRPr="00B11361">
        <w:rPr>
          <w:lang w:val="en-US"/>
        </w:rPr>
        <w:t xml:space="preserve"> </w:t>
      </w:r>
      <m:oMath>
        <m:r>
          <w:rPr>
            <w:rFonts w:ascii="Cambria Math" w:hAnsi="Cambria Math"/>
            <w:lang w:val="en-US"/>
          </w:rPr>
          <m:t>[</m:t>
        </m:r>
        <m:r>
          <w:rPr>
            <w:rFonts w:ascii="Cambria Math" w:hAnsi="Cambria Math"/>
          </w:rPr>
          <m:t>t</m:t>
        </m:r>
        <m:r>
          <w:rPr>
            <w:rFonts w:ascii="Cambria Math" w:hAnsi="Cambria Math"/>
            <w:lang w:val="en-US"/>
          </w:rPr>
          <m:t>,</m:t>
        </m:r>
        <m:sSup>
          <m:sSupPr>
            <m:ctrlPr>
              <w:rPr>
                <w:rFonts w:ascii="Cambria Math" w:hAnsi="Cambria Math"/>
                <w:i/>
              </w:rPr>
            </m:ctrlPr>
          </m:sSupPr>
          <m:e>
            <m:r>
              <w:rPr>
                <w:rFonts w:ascii="Cambria Math" w:hAnsi="Cambria Math"/>
              </w:rPr>
              <m:t>t</m:t>
            </m:r>
          </m:e>
          <m:sup>
            <m:r>
              <w:rPr>
                <w:rFonts w:ascii="Cambria Math" w:hAnsi="Cambria Math"/>
                <w:lang w:val="en-US"/>
              </w:rPr>
              <m:t>'</m:t>
            </m:r>
          </m:sup>
        </m:sSup>
        <m:r>
          <w:rPr>
            <w:rFonts w:ascii="Cambria Math" w:hAnsi="Cambria Math"/>
            <w:lang w:val="en-US"/>
          </w:rPr>
          <m:t>)</m:t>
        </m:r>
      </m:oMath>
      <w:r w:rsidR="00C447CB" w:rsidRPr="00B11361">
        <w:rPr>
          <w:lang w:val="en-US"/>
        </w:rPr>
        <w:t>.</w:t>
      </w:r>
    </w:p>
    <w:p w:rsidR="00C447CB" w:rsidRPr="002C631F" w:rsidRDefault="00B11361" w:rsidP="008E67B1">
      <w:pPr>
        <w:pStyle w:val="a6"/>
        <w:numPr>
          <w:ilvl w:val="0"/>
          <w:numId w:val="3"/>
        </w:numPr>
        <w:jc w:val="both"/>
        <w:rPr>
          <w:lang w:val="en-US"/>
          <w:rPrChange w:id="29" w:author="Andrei" w:date="2018-03-12T22:25:00Z">
            <w:rPr/>
          </w:rPrChange>
        </w:rPr>
      </w:pPr>
      <w:r w:rsidRPr="00B11361">
        <w:rPr>
          <w:lang w:val="en-US"/>
        </w:rPr>
        <w:t xml:space="preserve">If the master node recognizes </w:t>
      </w:r>
      <w:r w:rsidR="008E67B1">
        <w:rPr>
          <w:lang w:val="en-US"/>
        </w:rPr>
        <w:t>inclusion</w:t>
      </w:r>
      <w:r w:rsidR="008E67B1" w:rsidRPr="00B11361">
        <w:rPr>
          <w:lang w:val="en-US"/>
        </w:rPr>
        <w:t xml:space="preserve"> </w:t>
      </w:r>
      <w:r w:rsidR="008E67B1">
        <w:rPr>
          <w:lang w:val="en-US"/>
        </w:rPr>
        <w:t xml:space="preserve">of </w:t>
      </w:r>
      <w:r w:rsidRPr="00B11361">
        <w:rPr>
          <w:lang w:val="en-US"/>
        </w:rPr>
        <w:t>the record</w:t>
      </w:r>
      <w:r w:rsidR="008E67B1">
        <w:rPr>
          <w:lang w:val="en-US"/>
        </w:rPr>
        <w:t xml:space="preserve"> </w:t>
      </w:r>
      <m:oMath>
        <m:r>
          <w:rPr>
            <w:rFonts w:ascii="Cambria Math" w:hAnsi="Cambria Math"/>
          </w:rPr>
          <m:t>I</m:t>
        </m:r>
      </m:oMath>
      <w:r w:rsidR="008E67B1" w:rsidRPr="00B11361">
        <w:rPr>
          <w:lang w:val="en-US"/>
        </w:rPr>
        <w:t xml:space="preserve"> </w:t>
      </w:r>
      <w:r w:rsidRPr="00B11361">
        <w:rPr>
          <w:lang w:val="en-US"/>
        </w:rPr>
        <w:t xml:space="preserve">as valid </w:t>
      </w:r>
      <w:r>
        <w:rPr>
          <w:lang w:val="en-US"/>
        </w:rPr>
        <w:t xml:space="preserve">in </w:t>
      </w:r>
      <w:proofErr w:type="gramStart"/>
      <w:r>
        <w:rPr>
          <w:lang w:val="en-US"/>
        </w:rPr>
        <w:t>block</w:t>
      </w:r>
      <w:r w:rsidR="00C447CB" w:rsidRPr="00B11361">
        <w:rPr>
          <w:lang w:val="en-US"/>
        </w:rPr>
        <w:t xml:space="preserve"> </w:t>
      </w:r>
      <w:proofErr w:type="gramEnd"/>
      <m:oMath>
        <m:r>
          <w:rPr>
            <w:rFonts w:ascii="Cambria Math" w:hAnsi="Cambria Math"/>
          </w:rPr>
          <m:t>b</m:t>
        </m:r>
      </m:oMath>
      <w:r w:rsidR="00C447CB" w:rsidRPr="00B11361">
        <w:rPr>
          <w:lang w:val="en-US"/>
        </w:rPr>
        <w:t xml:space="preserve">, </w:t>
      </w:r>
      <w:del w:id="30" w:author="Andrei" w:date="2018-03-12T22:25:00Z">
        <w:r w:rsidR="008E67B1" w:rsidRPr="008E67B1" w:rsidDel="002C631F">
          <w:rPr>
            <w:lang w:val="en-US"/>
          </w:rPr>
          <w:delText xml:space="preserve">The </w:delText>
        </w:r>
      </w:del>
      <w:ins w:id="31" w:author="Andrei" w:date="2018-03-12T22:25:00Z">
        <w:r w:rsidR="002C631F">
          <w:rPr>
            <w:lang w:val="en-US"/>
          </w:rPr>
          <w:t>t</w:t>
        </w:r>
        <w:r w:rsidR="002C631F" w:rsidRPr="008E67B1">
          <w:rPr>
            <w:lang w:val="en-US"/>
          </w:rPr>
          <w:t xml:space="preserve">he </w:t>
        </w:r>
      </w:ins>
      <w:r w:rsidR="008E67B1" w:rsidRPr="008E67B1">
        <w:rPr>
          <w:lang w:val="en-US"/>
        </w:rPr>
        <w:t xml:space="preserve">master node passes </w:t>
      </w:r>
      <w:r w:rsidR="008E67B1">
        <w:rPr>
          <w:lang w:val="en-US"/>
        </w:rPr>
        <w:t xml:space="preserve">this record to </w:t>
      </w:r>
      <w:r w:rsidR="008E67B1" w:rsidRPr="008E67B1">
        <w:rPr>
          <w:lang w:val="en-US"/>
        </w:rPr>
        <w:t>all nodes from the</w:t>
      </w:r>
      <w:r w:rsidR="008E67B1">
        <w:rPr>
          <w:lang w:val="en-US"/>
        </w:rPr>
        <w:t xml:space="preserve"> </w:t>
      </w:r>
      <m:oMath>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oMath>
      <w:r w:rsidR="00C447CB" w:rsidRPr="00B11361">
        <w:rPr>
          <w:lang w:val="en-US"/>
        </w:rPr>
        <w:t xml:space="preserve"> </w:t>
      </w:r>
      <w:r w:rsidR="008E67B1" w:rsidRPr="008E67B1">
        <w:rPr>
          <w:lang w:val="en-US"/>
        </w:rPr>
        <w:t xml:space="preserve">for testing and inclusion in the </w:t>
      </w:r>
      <w:r w:rsidR="008E67B1">
        <w:rPr>
          <w:lang w:val="en-US"/>
        </w:rPr>
        <w:t xml:space="preserve">block </w:t>
      </w:r>
      <m:oMath>
        <m:r>
          <w:rPr>
            <w:rFonts w:ascii="Cambria Math" w:hAnsi="Cambria Math"/>
          </w:rPr>
          <m:t>b</m:t>
        </m:r>
      </m:oMath>
      <w:r w:rsidR="00C447CB" w:rsidRPr="00B11361">
        <w:rPr>
          <w:lang w:val="en-US"/>
        </w:rPr>
        <w:t xml:space="preserve">. </w:t>
      </w:r>
      <w:r w:rsidR="008E67B1" w:rsidRPr="002C631F">
        <w:rPr>
          <w:lang w:val="en-US"/>
          <w:rPrChange w:id="32" w:author="Andrei" w:date="2018-03-12T22:25:00Z">
            <w:rPr/>
          </w:rPrChange>
        </w:rPr>
        <w:t>Otherwise, the record</w:t>
      </w:r>
      <w:r w:rsidR="00C447CB" w:rsidRPr="002C631F">
        <w:rPr>
          <w:lang w:val="en-US"/>
          <w:rPrChange w:id="33" w:author="Andrei" w:date="2018-03-12T22:25:00Z">
            <w:rPr/>
          </w:rPrChange>
        </w:rPr>
        <w:t xml:space="preserve"> </w:t>
      </w:r>
      <m:oMath>
        <m:r>
          <w:rPr>
            <w:rFonts w:ascii="Cambria Math" w:hAnsi="Cambria Math"/>
          </w:rPr>
          <m:t>I</m:t>
        </m:r>
      </m:oMath>
      <w:r w:rsidR="00C447CB" w:rsidRPr="002C631F">
        <w:rPr>
          <w:lang w:val="en-US"/>
          <w:rPrChange w:id="34" w:author="Andrei" w:date="2018-03-12T22:25:00Z">
            <w:rPr/>
          </w:rPrChange>
        </w:rPr>
        <w:t xml:space="preserve"> </w:t>
      </w:r>
      <w:r w:rsidR="008E67B1">
        <w:rPr>
          <w:lang w:val="en-US"/>
        </w:rPr>
        <w:t xml:space="preserve">is </w:t>
      </w:r>
      <w:commentRangeStart w:id="35"/>
      <w:r w:rsidR="008E67B1">
        <w:rPr>
          <w:lang w:val="en-US"/>
        </w:rPr>
        <w:t>d</w:t>
      </w:r>
      <w:r w:rsidR="008E67B1" w:rsidRPr="002C631F">
        <w:rPr>
          <w:lang w:val="en-US"/>
          <w:rPrChange w:id="36" w:author="Andrei" w:date="2018-03-12T22:25:00Z">
            <w:rPr/>
          </w:rPrChange>
        </w:rPr>
        <w:t xml:space="preserve">enied </w:t>
      </w:r>
      <w:commentRangeEnd w:id="35"/>
      <w:r w:rsidR="002C631F">
        <w:rPr>
          <w:rStyle w:val="ac"/>
        </w:rPr>
        <w:commentReference w:id="35"/>
      </w:r>
      <w:r w:rsidR="008E67B1" w:rsidRPr="002C631F">
        <w:rPr>
          <w:lang w:val="en-US"/>
          <w:rPrChange w:id="37" w:author="Andrei" w:date="2018-03-12T22:25:00Z">
            <w:rPr/>
          </w:rPrChange>
        </w:rPr>
        <w:t>without notice</w:t>
      </w:r>
      <w:r w:rsidR="00C447CB" w:rsidRPr="002C631F">
        <w:rPr>
          <w:lang w:val="en-US"/>
          <w:rPrChange w:id="38" w:author="Andrei" w:date="2018-03-12T22:25:00Z">
            <w:rPr/>
          </w:rPrChange>
        </w:rPr>
        <w:t>.</w:t>
      </w:r>
    </w:p>
    <w:p w:rsidR="00C447CB" w:rsidRPr="008E67B1" w:rsidRDefault="008E67B1" w:rsidP="008E67B1">
      <w:pPr>
        <w:pStyle w:val="a6"/>
        <w:numPr>
          <w:ilvl w:val="0"/>
          <w:numId w:val="3"/>
        </w:numPr>
        <w:jc w:val="both"/>
        <w:rPr>
          <w:lang w:val="en-US"/>
        </w:rPr>
      </w:pPr>
      <w:r w:rsidRPr="008E67B1">
        <w:rPr>
          <w:lang w:val="en-US"/>
        </w:rPr>
        <w:t xml:space="preserve">The new record is included in the block before the </w:t>
      </w:r>
      <w:proofErr w:type="gramStart"/>
      <w:r w:rsidRPr="008E67B1">
        <w:rPr>
          <w:lang w:val="en-US"/>
        </w:rPr>
        <w:t>moment</w:t>
      </w:r>
      <w:r>
        <w:rPr>
          <w:lang w:val="en-US"/>
        </w:rPr>
        <w:t xml:space="preserve"> </w:t>
      </w:r>
      <w:proofErr w:type="gramEnd"/>
      <m:oMath>
        <m:sSup>
          <m:sSupPr>
            <m:ctrlPr>
              <w:rPr>
                <w:rFonts w:ascii="Cambria Math" w:hAnsi="Cambria Math"/>
                <w:i/>
              </w:rPr>
            </m:ctrlPr>
          </m:sSupPr>
          <m:e>
            <m:r>
              <w:rPr>
                <w:rFonts w:ascii="Cambria Math" w:hAnsi="Cambria Math"/>
              </w:rPr>
              <m:t>t</m:t>
            </m:r>
          </m:e>
          <m:sup>
            <m:r>
              <w:rPr>
                <w:rFonts w:ascii="Cambria Math" w:hAnsi="Cambria Math"/>
                <w:lang w:val="en-US"/>
              </w:rPr>
              <m:t>'</m:t>
            </m:r>
          </m:sup>
        </m:sSup>
      </m:oMath>
      <w:r w:rsidR="00C447CB" w:rsidRPr="008E67B1">
        <w:rPr>
          <w:lang w:val="en-US"/>
        </w:rPr>
        <w:t xml:space="preserve">. </w:t>
      </w:r>
      <w:r w:rsidRPr="008E67B1">
        <w:rPr>
          <w:lang w:val="en-US"/>
        </w:rPr>
        <w:t>The master node sends the message to the same nodes</w:t>
      </w:r>
      <w:r w:rsidR="00C447CB" w:rsidRPr="008E67B1">
        <w:rPr>
          <w:lang w:val="en-US"/>
        </w:rPr>
        <w:t xml:space="preserve"> </w:t>
      </w:r>
      <w:r w:rsidRPr="008E67B1">
        <w:rPr>
          <w:lang w:val="en-US"/>
        </w:rPr>
        <w:t>about fixing</w:t>
      </w:r>
      <w:r>
        <w:rPr>
          <w:lang w:val="en-US"/>
        </w:rPr>
        <w:t xml:space="preserve"> </w:t>
      </w:r>
      <w:r w:rsidRPr="008E67B1">
        <w:rPr>
          <w:lang w:val="en-US"/>
        </w:rPr>
        <w:t>block</w:t>
      </w:r>
      <w:r>
        <w:rPr>
          <w:lang w:val="en-US"/>
        </w:rPr>
        <w:t xml:space="preserve"> </w:t>
      </w:r>
      <m:oMath>
        <m:r>
          <w:rPr>
            <w:rFonts w:ascii="Cambria Math" w:hAnsi="Cambria Math"/>
          </w:rPr>
          <m:t>b</m:t>
        </m:r>
      </m:oMath>
      <w:r w:rsidR="00C447CB" w:rsidRPr="008E67B1">
        <w:rPr>
          <w:lang w:val="en-US"/>
        </w:rPr>
        <w:t xml:space="preserve">. </w:t>
      </w:r>
      <w:r>
        <w:rPr>
          <w:lang w:val="en-US"/>
        </w:rPr>
        <w:t>All</w:t>
      </w:r>
      <w:r w:rsidRPr="008E67B1">
        <w:rPr>
          <w:lang w:val="en-US"/>
        </w:rPr>
        <w:t xml:space="preserve"> </w:t>
      </w:r>
      <w:r>
        <w:rPr>
          <w:lang w:val="en-US"/>
        </w:rPr>
        <w:t>nodes</w:t>
      </w:r>
      <w:r w:rsidRPr="008E67B1">
        <w:rPr>
          <w:lang w:val="en-US"/>
        </w:rPr>
        <w:t xml:space="preserve"> </w:t>
      </w:r>
      <w:r>
        <w:rPr>
          <w:lang w:val="en-US"/>
        </w:rPr>
        <w:t>from</w:t>
      </w:r>
      <w:r w:rsidR="00C447CB" w:rsidRPr="008E67B1">
        <w:rPr>
          <w:lang w:val="en-US"/>
        </w:rPr>
        <w:t xml:space="preserve"> </w:t>
      </w:r>
      <m:oMath>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oMath>
      <w:r w:rsidR="00C447CB" w:rsidRPr="008E67B1">
        <w:rPr>
          <w:lang w:val="en-US"/>
        </w:rPr>
        <w:t xml:space="preserve"> </w:t>
      </w:r>
      <w:r w:rsidRPr="008E67B1">
        <w:rPr>
          <w:lang w:val="en-US"/>
        </w:rPr>
        <w:t>calculate the</w:t>
      </w:r>
      <w:r w:rsidR="00F02276" w:rsidRPr="00F02276">
        <w:rPr>
          <w:lang w:val="en-US"/>
        </w:rPr>
        <w:t xml:space="preserve"> </w:t>
      </w:r>
      <w:r w:rsidR="00F02276">
        <w:rPr>
          <w:lang w:val="en-US"/>
        </w:rPr>
        <w:t>value of</w:t>
      </w:r>
      <w:r>
        <w:rPr>
          <w:lang w:val="en-US"/>
        </w:rPr>
        <w:t xml:space="preserve"> hash function </w:t>
      </w:r>
      <m:oMath>
        <m:r>
          <w:rPr>
            <w:rFonts w:ascii="Cambria Math" w:hAnsi="Cambria Math"/>
          </w:rPr>
          <m:t>H</m:t>
        </m:r>
        <m:r>
          <w:rPr>
            <w:rFonts w:ascii="Cambria Math" w:hAnsi="Cambria Math"/>
            <w:lang w:val="en-US"/>
          </w:rPr>
          <m:t>(</m:t>
        </m:r>
        <m:r>
          <w:rPr>
            <w:rFonts w:ascii="Cambria Math" w:hAnsi="Cambria Math"/>
          </w:rPr>
          <m:t>b</m:t>
        </m:r>
        <m:r>
          <w:rPr>
            <w:rFonts w:ascii="Cambria Math" w:hAnsi="Cambria Math"/>
            <w:lang w:val="en-US"/>
          </w:rPr>
          <m:t>)</m:t>
        </m:r>
      </m:oMath>
      <w:r w:rsidR="00C447CB" w:rsidRPr="008E67B1">
        <w:rPr>
          <w:lang w:val="en-US"/>
        </w:rPr>
        <w:t xml:space="preserve"> </w:t>
      </w:r>
      <w:r w:rsidR="008B7BCB" w:rsidRPr="008B7BCB">
        <w:rPr>
          <w:lang w:val="en-US"/>
        </w:rPr>
        <w:t>equal</w:t>
      </w:r>
      <w:r w:rsidR="008B7BCB">
        <w:rPr>
          <w:lang w:val="en-US"/>
        </w:rPr>
        <w:t xml:space="preserve"> assumed</w:t>
      </w:r>
      <w:r>
        <w:rPr>
          <w:lang w:val="en-US"/>
        </w:rPr>
        <w:t xml:space="preserve"> </w:t>
      </w:r>
      <m:oMath>
        <m:r>
          <w:rPr>
            <w:rFonts w:ascii="Cambria Math" w:hAnsi="Cambria Math"/>
            <w:lang w:val="en-US"/>
          </w:rPr>
          <m:t>h</m:t>
        </m:r>
      </m:oMath>
      <w:r w:rsidR="00C447CB" w:rsidRPr="008E67B1">
        <w:rPr>
          <w:lang w:val="en-US"/>
        </w:rPr>
        <w:t xml:space="preserve">. </w:t>
      </w:r>
    </w:p>
    <w:p w:rsidR="00C447CB" w:rsidRPr="008B7BCB" w:rsidRDefault="008B7BCB" w:rsidP="008B7BCB">
      <w:pPr>
        <w:pStyle w:val="a6"/>
        <w:numPr>
          <w:ilvl w:val="0"/>
          <w:numId w:val="3"/>
        </w:numPr>
        <w:jc w:val="both"/>
        <w:rPr>
          <w:lang w:val="en-US"/>
        </w:rPr>
      </w:pPr>
      <w:r w:rsidRPr="008B7BCB">
        <w:rPr>
          <w:lang w:val="en-US"/>
        </w:rPr>
        <w:t xml:space="preserve">Each node computes an </w:t>
      </w:r>
      <w:del w:id="39" w:author="Andrei" w:date="2018-03-12T22:28:00Z">
        <w:r w:rsidRPr="008B7BCB" w:rsidDel="002C631F">
          <w:rPr>
            <w:lang w:val="en-US"/>
          </w:rPr>
          <w:delText xml:space="preserve">external </w:delText>
        </w:r>
      </w:del>
      <w:ins w:id="40" w:author="Andrei" w:date="2018-03-12T22:28:00Z">
        <w:r w:rsidR="002C631F">
          <w:rPr>
            <w:lang w:val="en-US"/>
          </w:rPr>
          <w:t>digital</w:t>
        </w:r>
        <w:r w:rsidR="002C631F" w:rsidRPr="008B7BCB">
          <w:rPr>
            <w:lang w:val="en-US"/>
          </w:rPr>
          <w:t xml:space="preserve"> </w:t>
        </w:r>
      </w:ins>
      <w:r w:rsidRPr="008B7BCB">
        <w:rPr>
          <w:lang w:val="en-US"/>
        </w:rPr>
        <w:t>signature</w:t>
      </w:r>
      <w:r w:rsidR="00C447CB" w:rsidRPr="008B7BCB">
        <w:rPr>
          <w:lang w:val="en-US"/>
        </w:rPr>
        <w:t>:</w:t>
      </w:r>
    </w:p>
    <w:p w:rsidR="00C447CB" w:rsidRPr="00E80C8D" w:rsidRDefault="003E4D6E" w:rsidP="00C447CB">
      <w:pPr>
        <w:pStyle w:val="a9"/>
        <w:rPr>
          <w:i w:val="0"/>
        </w:rPr>
      </w:pPr>
      <m:oMath>
        <m:sSub>
          <m:sSubPr>
            <m:ctrlPr/>
          </m:sSubPr>
          <m:e>
            <m:r>
              <m:t>s</m:t>
            </m:r>
          </m:e>
          <m:sub>
            <m:r>
              <m:t>l</m:t>
            </m:r>
          </m:sub>
        </m:sSub>
        <m:r>
          <m:t>=sig</m:t>
        </m:r>
        <m:d>
          <m:dPr>
            <m:ctrlPr/>
          </m:dPr>
          <m:e>
            <m:r>
              <m:t>h</m:t>
            </m:r>
          </m:e>
        </m:d>
        <m:r>
          <m:t xml:space="preserve">,  </m:t>
        </m:r>
        <m:d>
          <m:dPr>
            <m:begChr m:val="{"/>
            <m:endChr m:val=""/>
            <m:ctrlPr/>
          </m:dPr>
          <m:e>
            <m:eqArr>
              <m:eqArrPr>
                <m:ctrlPr/>
              </m:eqArrPr>
              <m:e>
                <m:r>
                  <m:t xml:space="preserve">k=l,…, </m:t>
                </m:r>
                <m:sSup>
                  <m:sSupPr>
                    <m:ctrlPr/>
                  </m:sSupPr>
                  <m:e>
                    <m:r>
                      <m:t>n</m:t>
                    </m:r>
                  </m:e>
                  <m:sup>
                    <m:r>
                      <m:t>'</m:t>
                    </m:r>
                  </m:sup>
                </m:sSup>
                <m:r>
                  <m:t>;</m:t>
                </m:r>
              </m:e>
              <m:e>
                <m:r>
                  <m:t>l≠</m:t>
                </m:r>
                <m:acc>
                  <m:accPr>
                    <m:ctrlPr/>
                  </m:accPr>
                  <m:e>
                    <m:r>
                      <m:t>k</m:t>
                    </m:r>
                  </m:e>
                </m:acc>
                <m:r>
                  <m:t>,</m:t>
                </m:r>
              </m:e>
            </m:eqArr>
          </m:e>
        </m:d>
      </m:oMath>
      <w:r w:rsidR="00C447CB" w:rsidRPr="00E80C8D">
        <w:t xml:space="preserve"> </w:t>
      </w:r>
      <w:r w:rsidR="00C447CB" w:rsidRPr="00E80C8D">
        <w:tab/>
      </w:r>
      <w:r w:rsidR="00C447CB" w:rsidRPr="00E80C8D">
        <w:rPr>
          <w:i w:val="0"/>
        </w:rPr>
        <w:t>(</w:t>
      </w:r>
      <w:r w:rsidR="00C447CB" w:rsidRPr="005D4659">
        <w:rPr>
          <w:i w:val="0"/>
        </w:rPr>
        <w:fldChar w:fldCharType="begin"/>
      </w:r>
      <w:r w:rsidR="00C447CB" w:rsidRPr="00E80C8D">
        <w:rPr>
          <w:i w:val="0"/>
        </w:rPr>
        <w:instrText xml:space="preserve"> </w:instrText>
      </w:r>
      <w:r w:rsidR="00C447CB" w:rsidRPr="005D4659">
        <w:rPr>
          <w:i w:val="0"/>
        </w:rPr>
        <w:instrText>SEQ</w:instrText>
      </w:r>
      <w:r w:rsidR="00C447CB" w:rsidRPr="00E80C8D">
        <w:rPr>
          <w:i w:val="0"/>
        </w:rPr>
        <w:instrText xml:space="preserve"> </w:instrText>
      </w:r>
      <w:r w:rsidR="00C447CB" w:rsidRPr="005D4659">
        <w:rPr>
          <w:i w:val="0"/>
        </w:rPr>
        <w:instrText>Equation</w:instrText>
      </w:r>
      <w:r w:rsidR="00C447CB" w:rsidRPr="00E80C8D">
        <w:rPr>
          <w:i w:val="0"/>
        </w:rPr>
        <w:instrText xml:space="preserve"> \* </w:instrText>
      </w:r>
      <w:r w:rsidR="00C447CB" w:rsidRPr="005D4659">
        <w:rPr>
          <w:i w:val="0"/>
        </w:rPr>
        <w:instrText>ARABIC</w:instrText>
      </w:r>
      <w:r w:rsidR="00C447CB" w:rsidRPr="00E80C8D">
        <w:rPr>
          <w:i w:val="0"/>
        </w:rPr>
        <w:instrText xml:space="preserve"> </w:instrText>
      </w:r>
      <w:r w:rsidR="00C447CB" w:rsidRPr="005D4659">
        <w:rPr>
          <w:i w:val="0"/>
        </w:rPr>
        <w:fldChar w:fldCharType="separate"/>
      </w:r>
      <w:r w:rsidR="00E80C8D">
        <w:rPr>
          <w:i w:val="0"/>
          <w:noProof/>
        </w:rPr>
        <w:t>5</w:t>
      </w:r>
      <w:r w:rsidR="00C447CB" w:rsidRPr="005D4659">
        <w:rPr>
          <w:i w:val="0"/>
        </w:rPr>
        <w:fldChar w:fldCharType="end"/>
      </w:r>
      <w:r w:rsidR="00C447CB" w:rsidRPr="00E80C8D">
        <w:rPr>
          <w:i w:val="0"/>
        </w:rPr>
        <w:t>)</w:t>
      </w:r>
    </w:p>
    <w:p w:rsidR="00C447CB" w:rsidRPr="008B7BCB" w:rsidRDefault="008B7BCB" w:rsidP="00C447CB">
      <w:pPr>
        <w:pStyle w:val="a6"/>
        <w:ind w:left="1004" w:firstLine="0"/>
        <w:jc w:val="both"/>
        <w:rPr>
          <w:lang w:val="en-US"/>
        </w:rPr>
      </w:pPr>
      <w:r w:rsidRPr="008B7BCB">
        <w:rPr>
          <w:lang w:val="en-US"/>
        </w:rPr>
        <w:t>and passes it to the node</w:t>
      </w:r>
      <w:r>
        <w:rPr>
          <w:lang w:val="en-US"/>
        </w:rPr>
        <w:t xml:space="preserve"> </w:t>
      </w:r>
      <m:oMath>
        <m:acc>
          <m:accPr>
            <m:ctrlPr>
              <w:rPr>
                <w:rFonts w:ascii="Cambria Math" w:hAnsi="Cambria Math"/>
                <w:i/>
              </w:rPr>
            </m:ctrlPr>
          </m:accPr>
          <m:e>
            <m:r>
              <w:rPr>
                <w:rFonts w:ascii="Cambria Math" w:hAnsi="Cambria Math"/>
              </w:rPr>
              <m:t>k</m:t>
            </m:r>
          </m:e>
        </m:acc>
      </m:oMath>
    </w:p>
    <w:p w:rsidR="00C447CB" w:rsidRPr="008B7BCB" w:rsidRDefault="008B7BCB" w:rsidP="008B7BCB">
      <w:pPr>
        <w:pStyle w:val="a6"/>
        <w:keepNext/>
        <w:numPr>
          <w:ilvl w:val="0"/>
          <w:numId w:val="3"/>
        </w:numPr>
        <w:tabs>
          <w:tab w:val="left" w:pos="4536"/>
        </w:tabs>
        <w:jc w:val="both"/>
        <w:rPr>
          <w:lang w:val="en-US"/>
        </w:rPr>
      </w:pPr>
      <w:r w:rsidRPr="008B7BCB">
        <w:rPr>
          <w:lang w:val="en-US"/>
        </w:rPr>
        <w:lastRenderedPageBreak/>
        <w:t xml:space="preserve">The master node </w:t>
      </w:r>
      <w:del w:id="41" w:author="Andrei" w:date="2018-03-12T22:31:00Z">
        <w:r w:rsidRPr="008B7BCB" w:rsidDel="00993902">
          <w:rPr>
            <w:lang w:val="en-US"/>
          </w:rPr>
          <w:delText xml:space="preserve">expects </w:delText>
        </w:r>
      </w:del>
      <w:ins w:id="42" w:author="Andrei" w:date="2018-03-12T22:31:00Z">
        <w:r w:rsidR="00993902">
          <w:rPr>
            <w:lang w:val="en-US"/>
          </w:rPr>
          <w:t>waits</w:t>
        </w:r>
        <w:r w:rsidR="00993902" w:rsidRPr="008B7BCB">
          <w:rPr>
            <w:lang w:val="en-US"/>
          </w:rPr>
          <w:t xml:space="preserve"> </w:t>
        </w:r>
      </w:ins>
      <w:del w:id="43" w:author="Andrei" w:date="2018-03-12T22:36:00Z">
        <w:r w:rsidRPr="008B7BCB" w:rsidDel="00993902">
          <w:rPr>
            <w:lang w:val="en-US"/>
          </w:rPr>
          <w:delText>electronic</w:delText>
        </w:r>
      </w:del>
      <w:ins w:id="44" w:author="Andrei" w:date="2018-03-12T22:36:00Z">
        <w:r w:rsidR="00993902">
          <w:rPr>
            <w:lang w:val="en-US"/>
          </w:rPr>
          <w:t>digital</w:t>
        </w:r>
      </w:ins>
      <w:r w:rsidRPr="008B7BCB">
        <w:rPr>
          <w:lang w:val="en-US"/>
        </w:rPr>
        <w:t xml:space="preserve"> signatures </w:t>
      </w:r>
      <w:del w:id="45" w:author="Andrei" w:date="2018-03-12T22:31:00Z">
        <w:r w:rsidDel="00993902">
          <w:rPr>
            <w:lang w:val="en-US"/>
          </w:rPr>
          <w:delText>of</w:delText>
        </w:r>
        <w:r w:rsidR="00C447CB" w:rsidRPr="008B7BCB" w:rsidDel="00993902">
          <w:rPr>
            <w:lang w:val="en-US"/>
          </w:rPr>
          <w:delText xml:space="preserve"> </w:delText>
        </w:r>
      </w:del>
      <w:ins w:id="46" w:author="Andrei" w:date="2018-03-12T22:31:00Z">
        <w:r w:rsidR="00993902">
          <w:rPr>
            <w:lang w:val="en-US"/>
          </w:rPr>
          <w:t>for the</w:t>
        </w:r>
        <w:r w:rsidR="00993902" w:rsidRPr="008B7BCB">
          <w:rPr>
            <w:lang w:val="en-US"/>
          </w:rPr>
          <w:t xml:space="preserve"> </w:t>
        </w:r>
      </w:ins>
      <w:r>
        <w:rPr>
          <w:lang w:val="en-US"/>
        </w:rPr>
        <w:t>time</w:t>
      </w:r>
      <w:r w:rsidR="00C447CB" w:rsidRPr="008B7BCB">
        <w:rPr>
          <w:lang w:val="en-US"/>
        </w:rPr>
        <w:t xml:space="preserve"> </w:t>
      </w:r>
      <m:oMath>
        <m:r>
          <w:rPr>
            <w:rFonts w:ascii="Cambria Math" w:hAnsi="Cambria Math"/>
            <w:lang w:val="en-US"/>
          </w:rPr>
          <m:t>∆t</m:t>
        </m:r>
      </m:oMath>
      <w:r w:rsidR="00C447CB" w:rsidRPr="008B7BCB">
        <w:rPr>
          <w:lang w:val="en-US"/>
        </w:rPr>
        <w:t xml:space="preserve"> </w:t>
      </w:r>
      <w:r w:rsidRPr="008B7BCB">
        <w:rPr>
          <w:lang w:val="en-US"/>
        </w:rPr>
        <w:t xml:space="preserve">after the </w:t>
      </w:r>
      <w:proofErr w:type="gramStart"/>
      <w:r w:rsidRPr="008B7BCB">
        <w:rPr>
          <w:lang w:val="en-US"/>
        </w:rPr>
        <w:t>moment</w:t>
      </w:r>
      <w:r>
        <w:rPr>
          <w:lang w:val="en-US"/>
        </w:rPr>
        <w:t xml:space="preserve"> </w:t>
      </w:r>
      <w:proofErr w:type="gramEnd"/>
      <m:oMath>
        <m:sSup>
          <m:sSupPr>
            <m:ctrlPr>
              <w:rPr>
                <w:rFonts w:ascii="Cambria Math" w:hAnsi="Cambria Math"/>
                <w:i/>
              </w:rPr>
            </m:ctrlPr>
          </m:sSupPr>
          <m:e>
            <m:r>
              <w:rPr>
                <w:rFonts w:ascii="Cambria Math" w:hAnsi="Cambria Math"/>
              </w:rPr>
              <m:t>t</m:t>
            </m:r>
          </m:e>
          <m:sup>
            <m:r>
              <w:rPr>
                <w:rFonts w:ascii="Cambria Math" w:hAnsi="Cambria Math"/>
                <w:lang w:val="en-US"/>
              </w:rPr>
              <m:t>'</m:t>
            </m:r>
          </m:sup>
        </m:sSup>
      </m:oMath>
      <w:r w:rsidR="00C447CB" w:rsidRPr="008B7BCB">
        <w:rPr>
          <w:lang w:val="en-US"/>
        </w:rPr>
        <w:t xml:space="preserve">. </w:t>
      </w:r>
      <w:r w:rsidRPr="008B7BCB">
        <w:rPr>
          <w:lang w:val="en-US"/>
        </w:rPr>
        <w:t>In the moment</w:t>
      </w:r>
      <w:r w:rsidR="00C447CB" w:rsidRPr="008B7BCB">
        <w:rPr>
          <w:lang w:val="en-US"/>
        </w:rPr>
        <w:t xml:space="preserve"> </w:t>
      </w:r>
      <m:oMath>
        <m:sSup>
          <m:sSupPr>
            <m:ctrlPr>
              <w:rPr>
                <w:rFonts w:ascii="Cambria Math" w:hAnsi="Cambria Math"/>
                <w:i/>
              </w:rPr>
            </m:ctrlPr>
          </m:sSupPr>
          <m:e>
            <m:r>
              <w:rPr>
                <w:rFonts w:ascii="Cambria Math" w:hAnsi="Cambria Math"/>
              </w:rPr>
              <m:t>t</m:t>
            </m:r>
          </m:e>
          <m:sup>
            <m:r>
              <w:rPr>
                <w:rFonts w:ascii="Cambria Math" w:hAnsi="Cambria Math"/>
                <w:lang w:val="en-US"/>
              </w:rPr>
              <m:t>'</m:t>
            </m:r>
          </m:sup>
        </m:sSup>
        <m:r>
          <w:rPr>
            <w:rFonts w:ascii="Cambria Math" w:hAnsi="Cambria Math"/>
            <w:lang w:val="en-US"/>
          </w:rPr>
          <m:t>+</m:t>
        </m:r>
        <m:r>
          <m:rPr>
            <m:sty m:val="p"/>
          </m:rPr>
          <w:rPr>
            <w:rFonts w:ascii="Cambria Math" w:hAnsi="Cambria Math"/>
          </w:rPr>
          <m:t>Δ</m:t>
        </m:r>
        <m:r>
          <w:rPr>
            <w:rFonts w:ascii="Cambria Math" w:hAnsi="Cambria Math"/>
          </w:rPr>
          <m:t>t</m:t>
        </m:r>
      </m:oMath>
      <w:r w:rsidR="00C447CB" w:rsidRPr="008B7BCB">
        <w:rPr>
          <w:lang w:val="en-US"/>
        </w:rPr>
        <w:t xml:space="preserve"> </w:t>
      </w:r>
      <w:r w:rsidRPr="008B7BCB">
        <w:rPr>
          <w:lang w:val="en-US"/>
        </w:rPr>
        <w:t>a tuple is generated on the master node</w:t>
      </w:r>
    </w:p>
    <w:p w:rsidR="00C447CB" w:rsidRPr="00E80C8D" w:rsidRDefault="003E4D6E" w:rsidP="00C447CB">
      <w:pPr>
        <w:pStyle w:val="a9"/>
        <w:rPr>
          <w:i w:val="0"/>
        </w:rPr>
      </w:pPr>
      <m:oMath>
        <m:sSub>
          <m:sSubPr>
            <m:ctrlPr/>
          </m:sSubPr>
          <m:e>
            <m:r>
              <m:t>s</m:t>
            </m:r>
          </m:e>
          <m:sub>
            <m:r>
              <m:t>b</m:t>
            </m:r>
          </m:sub>
        </m:sSub>
        <m:r>
          <m:t>=</m:t>
        </m:r>
        <m:d>
          <m:dPr>
            <m:ctrlPr/>
          </m:dPr>
          <m:e>
            <m:sSub>
              <m:sSubPr>
                <m:ctrlPr/>
              </m:sSubPr>
              <m:e>
                <m:r>
                  <m:t>s</m:t>
                </m:r>
              </m:e>
              <m:sub>
                <m:r>
                  <m:t>1</m:t>
                </m:r>
              </m:sub>
            </m:sSub>
            <m:r>
              <m:t>,…,</m:t>
            </m:r>
            <m:sSub>
              <m:sSubPr>
                <m:ctrlPr/>
              </m:sSubPr>
              <m:e>
                <m:r>
                  <m:t>s</m:t>
                </m:r>
              </m:e>
              <m:sub>
                <m:r>
                  <m:t>j</m:t>
                </m:r>
              </m:sub>
            </m:sSub>
          </m:e>
        </m:d>
        <m:r>
          <m:t>,  1≤j&lt;</m:t>
        </m:r>
        <m:sSup>
          <m:sSupPr>
            <m:ctrlPr/>
          </m:sSupPr>
          <m:e>
            <m:r>
              <m:t>n</m:t>
            </m:r>
          </m:e>
          <m:sup>
            <m:r>
              <m:t>'</m:t>
            </m:r>
          </m:sup>
        </m:sSup>
      </m:oMath>
      <w:r w:rsidR="00C447CB" w:rsidRPr="00E80C8D">
        <w:tab/>
      </w:r>
      <w:r w:rsidR="00C447CB" w:rsidRPr="00E80C8D">
        <w:rPr>
          <w:i w:val="0"/>
        </w:rPr>
        <w:t>(</w:t>
      </w:r>
      <w:r w:rsidR="00C447CB" w:rsidRPr="00423B85">
        <w:rPr>
          <w:i w:val="0"/>
        </w:rPr>
        <w:fldChar w:fldCharType="begin"/>
      </w:r>
      <w:r w:rsidR="00C447CB" w:rsidRPr="00E80C8D">
        <w:rPr>
          <w:i w:val="0"/>
        </w:rPr>
        <w:instrText xml:space="preserve"> </w:instrText>
      </w:r>
      <w:r w:rsidR="00C447CB" w:rsidRPr="00423B85">
        <w:rPr>
          <w:i w:val="0"/>
        </w:rPr>
        <w:instrText>SEQ</w:instrText>
      </w:r>
      <w:r w:rsidR="00C447CB" w:rsidRPr="00E80C8D">
        <w:rPr>
          <w:i w:val="0"/>
        </w:rPr>
        <w:instrText xml:space="preserve"> </w:instrText>
      </w:r>
      <w:r w:rsidR="00C447CB" w:rsidRPr="00423B85">
        <w:rPr>
          <w:i w:val="0"/>
        </w:rPr>
        <w:instrText>Equation</w:instrText>
      </w:r>
      <w:r w:rsidR="00C447CB" w:rsidRPr="00E80C8D">
        <w:rPr>
          <w:i w:val="0"/>
        </w:rPr>
        <w:instrText xml:space="preserve"> \* </w:instrText>
      </w:r>
      <w:r w:rsidR="00C447CB" w:rsidRPr="00423B85">
        <w:rPr>
          <w:i w:val="0"/>
        </w:rPr>
        <w:instrText>ARABIC</w:instrText>
      </w:r>
      <w:r w:rsidR="00C447CB" w:rsidRPr="00E80C8D">
        <w:rPr>
          <w:i w:val="0"/>
        </w:rPr>
        <w:instrText xml:space="preserve"> </w:instrText>
      </w:r>
      <w:r w:rsidR="00C447CB" w:rsidRPr="00423B85">
        <w:rPr>
          <w:i w:val="0"/>
        </w:rPr>
        <w:fldChar w:fldCharType="separate"/>
      </w:r>
      <w:r w:rsidR="00E80C8D">
        <w:rPr>
          <w:i w:val="0"/>
          <w:noProof/>
        </w:rPr>
        <w:t>6</w:t>
      </w:r>
      <w:r w:rsidR="00C447CB" w:rsidRPr="00423B85">
        <w:rPr>
          <w:i w:val="0"/>
          <w:noProof/>
        </w:rPr>
        <w:fldChar w:fldCharType="end"/>
      </w:r>
      <w:r w:rsidR="00C447CB" w:rsidRPr="00E80C8D">
        <w:rPr>
          <w:i w:val="0"/>
        </w:rPr>
        <w:t>)</w:t>
      </w:r>
    </w:p>
    <w:p w:rsidR="00C447CB" w:rsidRPr="00D600B9" w:rsidRDefault="00D600B9" w:rsidP="00C447CB">
      <w:pPr>
        <w:pStyle w:val="a6"/>
        <w:keepNext/>
        <w:tabs>
          <w:tab w:val="left" w:pos="4536"/>
        </w:tabs>
        <w:ind w:left="1004" w:firstLine="0"/>
        <w:jc w:val="both"/>
        <w:rPr>
          <w:lang w:val="en-US"/>
        </w:rPr>
      </w:pPr>
      <w:r w:rsidRPr="00D600B9">
        <w:rPr>
          <w:lang w:val="en-US"/>
        </w:rPr>
        <w:t xml:space="preserve">The master node checks each signature </w:t>
      </w:r>
      <w:r>
        <w:rPr>
          <w:lang w:val="en-US"/>
        </w:rPr>
        <w:t>from</w:t>
      </w:r>
      <w:r w:rsidR="00C447CB" w:rsidRPr="00D600B9">
        <w:rPr>
          <w:lang w:val="en-US"/>
        </w:rPr>
        <w:t xml:space="preserve"> (6) </w:t>
      </w:r>
      <w:r w:rsidRPr="00D600B9">
        <w:rPr>
          <w:lang w:val="en-US"/>
        </w:rPr>
        <w:t>and counts the number of valid signatures.</w:t>
      </w:r>
      <w:r w:rsidR="00C447CB" w:rsidRPr="00D600B9">
        <w:rPr>
          <w:lang w:val="en-US"/>
        </w:rPr>
        <w:t xml:space="preserve"> </w:t>
      </w:r>
      <w:r w:rsidRPr="00D600B9">
        <w:rPr>
          <w:lang w:val="en-US"/>
        </w:rPr>
        <w:t xml:space="preserve">Some node signatures </w:t>
      </w:r>
      <w:r>
        <w:rPr>
          <w:lang w:val="en-US"/>
        </w:rPr>
        <w:t>from</w:t>
      </w:r>
      <w:r w:rsidR="00C447CB" w:rsidRPr="00D600B9">
        <w:rPr>
          <w:lang w:val="en-US"/>
        </w:rPr>
        <w:t xml:space="preserve"> </w:t>
      </w:r>
      <m:oMath>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oMath>
      <w:r w:rsidR="00C447CB" w:rsidRPr="00D600B9">
        <w:rPr>
          <w:lang w:val="en-US"/>
        </w:rPr>
        <w:t xml:space="preserve"> </w:t>
      </w:r>
      <w:r w:rsidRPr="00D600B9">
        <w:rPr>
          <w:lang w:val="en-US"/>
        </w:rPr>
        <w:t xml:space="preserve">may be voting "against" </w:t>
      </w:r>
      <w:r>
        <w:rPr>
          <w:lang w:val="en-US"/>
        </w:rPr>
        <w:t>or</w:t>
      </w:r>
      <w:ins w:id="47" w:author="Andrei" w:date="2018-03-12T22:33:00Z">
        <w:r w:rsidR="00993902">
          <w:rPr>
            <w:lang w:val="en-US"/>
          </w:rPr>
          <w:t xml:space="preserve"> may be</w:t>
        </w:r>
      </w:ins>
      <w:r w:rsidR="00C447CB" w:rsidRPr="00D600B9">
        <w:rPr>
          <w:lang w:val="en-US"/>
        </w:rPr>
        <w:t xml:space="preserve"> </w:t>
      </w:r>
      <w:r w:rsidRPr="00D600B9">
        <w:rPr>
          <w:lang w:val="en-US"/>
        </w:rPr>
        <w:t>incorrect in that case</w:t>
      </w:r>
      <w:r w:rsidR="00C447CB" w:rsidRPr="00D600B9">
        <w:rPr>
          <w:lang w:val="en-US"/>
        </w:rPr>
        <w:t xml:space="preserve">, </w:t>
      </w:r>
      <w:r>
        <w:rPr>
          <w:lang w:val="en-US"/>
        </w:rPr>
        <w:t>when</w:t>
      </w:r>
      <w:r w:rsidR="00C447CB" w:rsidRPr="00D600B9">
        <w:rPr>
          <w:lang w:val="en-US"/>
        </w:rPr>
        <w:t xml:space="preserve"> </w:t>
      </w:r>
      <w:r w:rsidRPr="00D600B9">
        <w:rPr>
          <w:lang w:val="en-US"/>
        </w:rPr>
        <w:t xml:space="preserve">the node with some </w:t>
      </w:r>
      <w:commentRangeStart w:id="48"/>
      <w:r w:rsidRPr="00D600B9">
        <w:rPr>
          <w:lang w:val="en-US"/>
        </w:rPr>
        <w:t>number</w:t>
      </w:r>
      <w:r>
        <w:rPr>
          <w:lang w:val="en-US"/>
        </w:rPr>
        <w:t xml:space="preserve"> </w:t>
      </w:r>
      <w:commentRangeEnd w:id="48"/>
      <w:r w:rsidR="00993902">
        <w:rPr>
          <w:rStyle w:val="ac"/>
        </w:rPr>
        <w:commentReference w:id="48"/>
      </w:r>
      <m:oMath>
        <m:sSub>
          <m:sSubPr>
            <m:ctrlPr>
              <w:rPr>
                <w:rFonts w:ascii="Cambria Math" w:hAnsi="Cambria Math"/>
                <w:i/>
              </w:rPr>
            </m:ctrlPr>
          </m:sSubPr>
          <m:e>
            <m:r>
              <w:rPr>
                <w:rFonts w:ascii="Cambria Math" w:hAnsi="Cambria Math"/>
              </w:rPr>
              <m:t>j</m:t>
            </m:r>
          </m:e>
          <m:sub>
            <m:acc>
              <m:accPr>
                <m:chr m:val="̃"/>
                <m:ctrlPr>
                  <w:rPr>
                    <w:rFonts w:ascii="Cambria Math" w:hAnsi="Cambria Math"/>
                    <w:i/>
                    <w:lang w:val="en-US"/>
                  </w:rPr>
                </m:ctrlPr>
              </m:accPr>
              <m:e>
                <m:r>
                  <w:rPr>
                    <w:rFonts w:ascii="Cambria Math" w:hAnsi="Cambria Math"/>
                    <w:lang w:val="en-US"/>
                  </w:rPr>
                  <m:t>k</m:t>
                </m:r>
              </m:e>
            </m:acc>
          </m:sub>
        </m:sSub>
        <m:r>
          <w:rPr>
            <w:rFonts w:ascii="Cambria Math" w:hAnsi="Cambria Math"/>
            <w:lang w:val="en-US"/>
          </w:rPr>
          <m:t>,  1≤</m:t>
        </m:r>
        <m:acc>
          <m:accPr>
            <m:chr m:val="̃"/>
            <m:ctrlPr>
              <w:rPr>
                <w:rFonts w:ascii="Cambria Math" w:hAnsi="Cambria Math"/>
                <w:i/>
                <w:lang w:val="en-US"/>
              </w:rPr>
            </m:ctrlPr>
          </m:accPr>
          <m:e>
            <m:r>
              <w:rPr>
                <w:rFonts w:ascii="Cambria Math" w:hAnsi="Cambria Math"/>
                <w:lang w:val="en-US"/>
              </w:rPr>
              <m:t>k</m:t>
            </m:r>
          </m:e>
        </m:acc>
        <m:r>
          <w:rPr>
            <w:rFonts w:ascii="Cambria Math" w:hAnsi="Cambria Math"/>
            <w:lang w:val="en-US"/>
          </w:rPr>
          <m:t>≤</m:t>
        </m:r>
        <m:sSup>
          <m:sSupPr>
            <m:ctrlPr>
              <w:rPr>
                <w:rFonts w:ascii="Cambria Math" w:hAnsi="Cambria Math"/>
                <w:i/>
              </w:rPr>
            </m:ctrlPr>
          </m:sSupPr>
          <m:e>
            <m:r>
              <w:rPr>
                <w:rFonts w:ascii="Cambria Math" w:hAnsi="Cambria Math"/>
              </w:rPr>
              <m:t>n</m:t>
            </m:r>
          </m:e>
          <m:sup>
            <m:r>
              <w:rPr>
                <w:rFonts w:ascii="Cambria Math" w:hAnsi="Cambria Math"/>
                <w:lang w:val="en-US"/>
              </w:rPr>
              <m:t>'</m:t>
            </m:r>
          </m:sup>
        </m:sSup>
      </m:oMath>
      <w:r w:rsidR="00C447CB" w:rsidRPr="00D600B9">
        <w:rPr>
          <w:lang w:val="en-US"/>
        </w:rPr>
        <w:t xml:space="preserve"> </w:t>
      </w:r>
      <w:r w:rsidRPr="00D600B9">
        <w:rPr>
          <w:lang w:val="en-US"/>
        </w:rPr>
        <w:t xml:space="preserve">will </w:t>
      </w:r>
      <w:r>
        <w:rPr>
          <w:lang w:val="en-US"/>
        </w:rPr>
        <w:t xml:space="preserve">appear </w:t>
      </w:r>
      <w:proofErr w:type="gramStart"/>
      <w:r>
        <w:rPr>
          <w:lang w:val="en-US"/>
        </w:rPr>
        <w:t>in</w:t>
      </w:r>
      <w:r w:rsidRPr="00D600B9">
        <w:rPr>
          <w:lang w:val="en-US"/>
        </w:rPr>
        <w:t xml:space="preserve"> </w:t>
      </w:r>
      <w:proofErr w:type="gramEnd"/>
      <m:oMath>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oMath>
      <w:r>
        <w:rPr>
          <w:lang w:val="en-US"/>
        </w:rPr>
        <w:t>, which</w:t>
      </w:r>
      <w:r w:rsidR="00C447CB" w:rsidRPr="00D600B9">
        <w:rPr>
          <w:lang w:val="en-US"/>
        </w:rPr>
        <w:br/>
      </w:r>
      <w:r w:rsidR="008B4451">
        <w:rPr>
          <w:lang w:val="en-US"/>
        </w:rPr>
        <w:t>a</w:t>
      </w:r>
      <w:r w:rsidR="00C447CB" w:rsidRPr="00D600B9">
        <w:rPr>
          <w:lang w:val="en-US"/>
        </w:rPr>
        <w:t xml:space="preserve">) </w:t>
      </w:r>
      <w:r w:rsidRPr="00D600B9">
        <w:rPr>
          <w:lang w:val="en-US"/>
        </w:rPr>
        <w:t>recognize</w:t>
      </w:r>
      <w:r>
        <w:rPr>
          <w:lang w:val="en-US"/>
        </w:rPr>
        <w:t>s</w:t>
      </w:r>
      <w:r w:rsidRPr="00D600B9">
        <w:rPr>
          <w:lang w:val="en-US"/>
        </w:rPr>
        <w:t xml:space="preserve"> record</w:t>
      </w:r>
      <w:r>
        <w:rPr>
          <w:lang w:val="en-US"/>
        </w:rPr>
        <w:t xml:space="preserve"> </w:t>
      </w:r>
      <m:oMath>
        <m:r>
          <w:rPr>
            <w:rFonts w:ascii="Cambria Math" w:hAnsi="Cambria Math"/>
          </w:rPr>
          <m:t>I</m:t>
        </m:r>
      </m:oMath>
      <w:r w:rsidR="00C447CB" w:rsidRPr="00D600B9">
        <w:rPr>
          <w:lang w:val="en-US"/>
        </w:rPr>
        <w:t xml:space="preserve"> </w:t>
      </w:r>
      <w:r w:rsidRPr="00D600B9">
        <w:rPr>
          <w:lang w:val="en-US"/>
        </w:rPr>
        <w:t>as incorrect</w:t>
      </w:r>
      <w:r w:rsidR="00C447CB" w:rsidRPr="00D600B9">
        <w:rPr>
          <w:lang w:val="en-US"/>
        </w:rPr>
        <w:t xml:space="preserve">; </w:t>
      </w:r>
    </w:p>
    <w:p w:rsidR="00C447CB" w:rsidRPr="00D600B9" w:rsidRDefault="008B4451" w:rsidP="00C447CB">
      <w:pPr>
        <w:pStyle w:val="a6"/>
        <w:ind w:left="1004" w:firstLine="0"/>
        <w:jc w:val="both"/>
        <w:rPr>
          <w:lang w:val="en-US"/>
        </w:rPr>
      </w:pPr>
      <w:r>
        <w:rPr>
          <w:lang w:val="en-US"/>
        </w:rPr>
        <w:t>b</w:t>
      </w:r>
      <w:r w:rsidR="00C447CB" w:rsidRPr="00D600B9">
        <w:rPr>
          <w:lang w:val="en-US"/>
        </w:rPr>
        <w:t xml:space="preserve">) </w:t>
      </w:r>
      <w:r w:rsidR="00D600B9" w:rsidRPr="00D600B9">
        <w:rPr>
          <w:lang w:val="en-US"/>
        </w:rPr>
        <w:t xml:space="preserve">at the time </w:t>
      </w:r>
      <m:oMath>
        <m:acc>
          <m:accPr>
            <m:chr m:val="̃"/>
            <m:ctrlPr>
              <w:rPr>
                <w:rFonts w:ascii="Cambria Math" w:hAnsi="Cambria Math"/>
                <w:i/>
              </w:rPr>
            </m:ctrlPr>
          </m:accPr>
          <m:e>
            <m:r>
              <w:rPr>
                <w:rFonts w:ascii="Cambria Math" w:hAnsi="Cambria Math"/>
              </w:rPr>
              <m:t>t</m:t>
            </m:r>
          </m:e>
        </m:acc>
        <m:r>
          <w:rPr>
            <w:rFonts w:ascii="Cambria Math" w:hAnsi="Cambria Math"/>
            <w:lang w:val="en-US"/>
          </w:rPr>
          <m:t>∈[</m:t>
        </m:r>
        <m:r>
          <w:rPr>
            <w:rFonts w:ascii="Cambria Math" w:hAnsi="Cambria Math"/>
          </w:rPr>
          <m:t>t</m:t>
        </m:r>
        <m:r>
          <w:rPr>
            <w:rFonts w:ascii="Cambria Math" w:hAnsi="Cambria Math"/>
            <w:lang w:val="en-US"/>
          </w:rPr>
          <m:t>,</m:t>
        </m:r>
        <m:sSup>
          <m:sSupPr>
            <m:ctrlPr>
              <w:rPr>
                <w:rFonts w:ascii="Cambria Math" w:hAnsi="Cambria Math"/>
                <w:i/>
              </w:rPr>
            </m:ctrlPr>
          </m:sSupPr>
          <m:e>
            <m:r>
              <w:rPr>
                <w:rFonts w:ascii="Cambria Math" w:hAnsi="Cambria Math"/>
              </w:rPr>
              <m:t>t</m:t>
            </m:r>
          </m:e>
          <m:sup>
            <m:r>
              <w:rPr>
                <w:rFonts w:ascii="Cambria Math" w:hAnsi="Cambria Math"/>
                <w:lang w:val="en-US"/>
              </w:rPr>
              <m:t>'</m:t>
            </m:r>
          </m:sup>
        </m:sSup>
        <m:r>
          <w:rPr>
            <w:rFonts w:ascii="Cambria Math" w:hAnsi="Cambria Math"/>
            <w:lang w:val="en-US"/>
          </w:rPr>
          <m:t>)</m:t>
        </m:r>
      </m:oMath>
      <w:r w:rsidR="00C447CB" w:rsidRPr="00D600B9">
        <w:rPr>
          <w:lang w:val="en-US"/>
        </w:rPr>
        <w:t xml:space="preserve"> </w:t>
      </w:r>
      <w:r w:rsidR="00D600B9" w:rsidRPr="00D600B9">
        <w:rPr>
          <w:lang w:val="en-US"/>
        </w:rPr>
        <w:t xml:space="preserve">has a </w:t>
      </w:r>
      <w:r w:rsidR="00D600B9">
        <w:rPr>
          <w:lang w:val="en-US"/>
        </w:rPr>
        <w:t xml:space="preserve">blockchain </w:t>
      </w:r>
      <w:r w:rsidR="00D600B9" w:rsidRPr="00D600B9">
        <w:rPr>
          <w:lang w:val="en-US"/>
        </w:rPr>
        <w:t>state</w:t>
      </w:r>
      <w:r w:rsidR="00C447CB" w:rsidRPr="00D600B9">
        <w:rPr>
          <w:lang w:val="en-US"/>
        </w:rPr>
        <w:t xml:space="preserve"> </w:t>
      </w:r>
      <m:oMath>
        <m:acc>
          <m:accPr>
            <m:chr m:val="̃"/>
            <m:ctrlPr>
              <w:rPr>
                <w:rFonts w:ascii="Cambria Math" w:hAnsi="Cambria Math"/>
                <w:i/>
              </w:rPr>
            </m:ctrlPr>
          </m:accPr>
          <m:e>
            <m:r>
              <w:rPr>
                <w:rFonts w:ascii="Cambria Math" w:hAnsi="Cambria Math"/>
                <w:lang w:val="en-US"/>
              </w:rPr>
              <m:t>d</m:t>
            </m:r>
          </m:e>
        </m:acc>
      </m:oMath>
      <w:r w:rsidR="00C447CB" w:rsidRPr="00D600B9">
        <w:rPr>
          <w:lang w:val="en-US"/>
        </w:rPr>
        <w:t xml:space="preserve">, </w:t>
      </w:r>
      <w:r w:rsidR="00D600B9" w:rsidRPr="00D600B9">
        <w:rPr>
          <w:lang w:val="en-US"/>
        </w:rPr>
        <w:t>different from the state</w:t>
      </w:r>
      <w:r w:rsidR="00D600B9">
        <w:rPr>
          <w:lang w:val="en-US"/>
        </w:rPr>
        <w:t xml:space="preserve"> </w:t>
      </w:r>
      <m:oMath>
        <m:r>
          <w:rPr>
            <w:rFonts w:ascii="Cambria Math" w:hAnsi="Cambria Math"/>
            <w:lang w:val="en-US"/>
          </w:rPr>
          <m:t>d</m:t>
        </m:r>
      </m:oMath>
      <w:r w:rsidR="00C447CB" w:rsidRPr="00D600B9">
        <w:rPr>
          <w:lang w:val="en-US"/>
        </w:rPr>
        <w:t xml:space="preserve"> </w:t>
      </w:r>
      <w:r w:rsidR="00D600B9">
        <w:rPr>
          <w:lang w:val="en-US"/>
        </w:rPr>
        <w:t>for the node</w:t>
      </w:r>
      <w:r w:rsidR="00C447CB" w:rsidRPr="00D600B9">
        <w:rPr>
          <w:lang w:val="en-US"/>
        </w:rPr>
        <w:t xml:space="preserve"> </w:t>
      </w:r>
      <m:oMath>
        <m:sSub>
          <m:sSubPr>
            <m:ctrlPr>
              <w:rPr>
                <w:rFonts w:ascii="Cambria Math" w:hAnsi="Cambria Math"/>
                <w:i/>
              </w:rPr>
            </m:ctrlPr>
          </m:sSubPr>
          <m:e>
            <m:r>
              <w:rPr>
                <w:rFonts w:ascii="Cambria Math" w:hAnsi="Cambria Math"/>
              </w:rPr>
              <m:t>j</m:t>
            </m:r>
          </m:e>
          <m:sub>
            <m:acc>
              <m:accPr>
                <m:ctrlPr>
                  <w:rPr>
                    <w:rFonts w:ascii="Cambria Math" w:hAnsi="Cambria Math"/>
                    <w:i/>
                  </w:rPr>
                </m:ctrlPr>
              </m:accPr>
              <m:e>
                <m:r>
                  <w:rPr>
                    <w:rFonts w:ascii="Cambria Math" w:hAnsi="Cambria Math"/>
                  </w:rPr>
                  <m:t>k</m:t>
                </m:r>
              </m:e>
            </m:acc>
          </m:sub>
        </m:sSub>
      </m:oMath>
      <w:r w:rsidR="00C447CB" w:rsidRPr="00D600B9">
        <w:rPr>
          <w:lang w:val="en-US"/>
        </w:rPr>
        <w:t>;</w:t>
      </w:r>
    </w:p>
    <w:p w:rsidR="00C447CB" w:rsidRPr="0082295B" w:rsidRDefault="008B4451" w:rsidP="00C447CB">
      <w:pPr>
        <w:pStyle w:val="a6"/>
        <w:ind w:left="1004" w:firstLine="0"/>
        <w:jc w:val="both"/>
        <w:rPr>
          <w:lang w:val="en-US"/>
        </w:rPr>
      </w:pPr>
      <w:r>
        <w:rPr>
          <w:lang w:val="en-US"/>
        </w:rPr>
        <w:t>c</w:t>
      </w:r>
      <w:r w:rsidR="00C447CB" w:rsidRPr="0082295B">
        <w:rPr>
          <w:lang w:val="en-US"/>
        </w:rPr>
        <w:t xml:space="preserve">) </w:t>
      </w:r>
      <w:r w:rsidR="00D600B9" w:rsidRPr="0082295B">
        <w:rPr>
          <w:lang w:val="en-US"/>
        </w:rPr>
        <w:t xml:space="preserve">distort record </w:t>
      </w:r>
      <m:oMath>
        <m:r>
          <w:rPr>
            <w:rFonts w:ascii="Cambria Math" w:hAnsi="Cambria Math"/>
          </w:rPr>
          <m:t>I</m:t>
        </m:r>
      </m:oMath>
      <w:r w:rsidR="00C447CB" w:rsidRPr="0082295B">
        <w:rPr>
          <w:lang w:val="en-US"/>
        </w:rPr>
        <w:t xml:space="preserve"> </w:t>
      </w:r>
      <w:r w:rsidR="00D600B9" w:rsidRPr="0082295B">
        <w:rPr>
          <w:lang w:val="en-US"/>
        </w:rPr>
        <w:t xml:space="preserve">when forming a </w:t>
      </w:r>
      <w:r w:rsidR="00D600B9">
        <w:rPr>
          <w:lang w:val="en-US"/>
        </w:rPr>
        <w:t xml:space="preserve">blockchain </w:t>
      </w:r>
      <w:r w:rsidR="00D600B9" w:rsidRPr="0082295B">
        <w:rPr>
          <w:lang w:val="en-US"/>
        </w:rPr>
        <w:t>block</w:t>
      </w:r>
      <w:r w:rsidR="00C447CB" w:rsidRPr="0082295B">
        <w:rPr>
          <w:lang w:val="en-US"/>
        </w:rPr>
        <w:t>.</w:t>
      </w:r>
    </w:p>
    <w:p w:rsidR="00C447CB" w:rsidRPr="0082295B" w:rsidRDefault="0082295B" w:rsidP="004F01E1">
      <w:pPr>
        <w:pStyle w:val="a6"/>
        <w:keepNext/>
        <w:numPr>
          <w:ilvl w:val="0"/>
          <w:numId w:val="3"/>
        </w:numPr>
        <w:tabs>
          <w:tab w:val="left" w:pos="4536"/>
          <w:tab w:val="left" w:pos="6804"/>
        </w:tabs>
        <w:jc w:val="both"/>
        <w:rPr>
          <w:lang w:val="en-US"/>
        </w:rPr>
      </w:pPr>
      <w:r w:rsidRPr="0082295B">
        <w:rPr>
          <w:lang w:val="en-US"/>
        </w:rPr>
        <w:t xml:space="preserve">The master node calculates the number of valid signatures </w:t>
      </w:r>
      <m:oMath>
        <m:r>
          <w:rPr>
            <w:rFonts w:ascii="Cambria Math" w:hAnsi="Cambria Math"/>
            <w:lang w:val="en-US"/>
          </w:rPr>
          <m:t>μ</m:t>
        </m:r>
      </m:oMath>
      <w:r w:rsidR="00C447CB" w:rsidRPr="0082295B">
        <w:rPr>
          <w:lang w:val="en-US"/>
        </w:rPr>
        <w:t xml:space="preserve"> </w:t>
      </w:r>
      <w:r w:rsidRPr="0082295B">
        <w:rPr>
          <w:lang w:val="en-US"/>
        </w:rPr>
        <w:t>and verifies fulfillment of inequality</w:t>
      </w:r>
      <w:r w:rsidR="00C447CB" w:rsidRPr="0082295B">
        <w:rPr>
          <w:lang w:val="en-US"/>
        </w:rPr>
        <w:t xml:space="preserve">: </w:t>
      </w:r>
      <w:r w:rsidR="00C447CB" w:rsidRPr="0082295B">
        <w:rPr>
          <w:lang w:val="en-US"/>
        </w:rPr>
        <w:br/>
      </w:r>
      <m:oMath>
        <m:r>
          <w:rPr>
            <w:rFonts w:ascii="Cambria Math" w:hAnsi="Cambria Math"/>
            <w:lang w:val="en-US"/>
          </w:rPr>
          <m:t>μ&gt;</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2</m:t>
                </m:r>
              </m:num>
              <m:den>
                <m:r>
                  <w:rPr>
                    <w:rFonts w:ascii="Cambria Math" w:hAnsi="Cambria Math"/>
                    <w:lang w:val="en-US"/>
                  </w:rPr>
                  <m:t>3</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oMath>
      <w:r w:rsidR="00C447CB" w:rsidRPr="0082295B">
        <w:rPr>
          <w:lang w:val="en-US"/>
        </w:rPr>
        <w:tab/>
        <w:t>(</w:t>
      </w:r>
      <w:r w:rsidR="00C447CB">
        <w:fldChar w:fldCharType="begin"/>
      </w:r>
      <w:r w:rsidR="00C447CB" w:rsidRPr="0082295B">
        <w:rPr>
          <w:lang w:val="en-US"/>
        </w:rPr>
        <w:instrText xml:space="preserve"> SEQ Equation \* ARABIC </w:instrText>
      </w:r>
      <w:r w:rsidR="00C447CB">
        <w:fldChar w:fldCharType="separate"/>
      </w:r>
      <w:r w:rsidR="00E80C8D">
        <w:rPr>
          <w:noProof/>
          <w:lang w:val="en-US"/>
        </w:rPr>
        <w:t>7</w:t>
      </w:r>
      <w:r w:rsidR="00C447CB">
        <w:rPr>
          <w:noProof/>
        </w:rPr>
        <w:fldChar w:fldCharType="end"/>
      </w:r>
      <w:r w:rsidR="00C447CB" w:rsidRPr="0082295B">
        <w:rPr>
          <w:lang w:val="en-US"/>
        </w:rPr>
        <w:t>)</w:t>
      </w:r>
      <w:r w:rsidR="00C447CB" w:rsidRPr="0082295B">
        <w:rPr>
          <w:lang w:val="en-US"/>
        </w:rPr>
        <w:br/>
      </w:r>
      <w:r>
        <w:rPr>
          <w:lang w:val="en-US"/>
        </w:rPr>
        <w:t>If</w:t>
      </w:r>
      <w:r w:rsidR="00C447CB" w:rsidRPr="0082295B">
        <w:rPr>
          <w:lang w:val="en-US"/>
        </w:rPr>
        <w:t xml:space="preserve"> (7) </w:t>
      </w:r>
      <w:r>
        <w:rPr>
          <w:lang w:val="en-US"/>
        </w:rPr>
        <w:t xml:space="preserve">is </w:t>
      </w:r>
      <w:r w:rsidRPr="0082295B">
        <w:rPr>
          <w:lang w:val="en-US"/>
        </w:rPr>
        <w:t>not implemented</w:t>
      </w:r>
      <w:r w:rsidR="00C447CB" w:rsidRPr="0082295B">
        <w:rPr>
          <w:lang w:val="en-US"/>
        </w:rPr>
        <w:t xml:space="preserve">, </w:t>
      </w:r>
      <w:r w:rsidRPr="0082295B">
        <w:rPr>
          <w:lang w:val="en-US"/>
        </w:rPr>
        <w:t xml:space="preserve">then the </w:t>
      </w:r>
      <w:r>
        <w:rPr>
          <w:lang w:val="en-US"/>
        </w:rPr>
        <w:t>master node</w:t>
      </w:r>
      <w:r w:rsidRPr="0082295B">
        <w:rPr>
          <w:lang w:val="en-US"/>
        </w:rPr>
        <w:t xml:space="preserve"> makes a conclusion</w:t>
      </w:r>
      <w:r w:rsidR="00C447CB" w:rsidRPr="0082295B">
        <w:rPr>
          <w:lang w:val="en-US"/>
        </w:rPr>
        <w:t xml:space="preserve">, </w:t>
      </w:r>
      <w:r w:rsidRPr="0082295B">
        <w:rPr>
          <w:lang w:val="en-US"/>
        </w:rPr>
        <w:t>that no consensus has been reached</w:t>
      </w:r>
      <w:r w:rsidR="00C447CB" w:rsidRPr="0082295B">
        <w:rPr>
          <w:lang w:val="en-US"/>
        </w:rPr>
        <w:t xml:space="preserve">, </w:t>
      </w:r>
      <w:r w:rsidRPr="0082295B">
        <w:rPr>
          <w:lang w:val="en-US"/>
        </w:rPr>
        <w:t xml:space="preserve">otherwise, </w:t>
      </w:r>
      <w:r w:rsidR="006E0813">
        <w:rPr>
          <w:lang w:val="en-US"/>
        </w:rPr>
        <w:t xml:space="preserve">the number is made up </w:t>
      </w:r>
      <w:r w:rsidR="006E0813" w:rsidRPr="0082295B">
        <w:rPr>
          <w:lang w:val="en-US"/>
        </w:rPr>
        <w:t>for block</w:t>
      </w:r>
      <w:r w:rsidR="006E0813">
        <w:rPr>
          <w:lang w:val="en-US"/>
        </w:rPr>
        <w:t xml:space="preserve"> </w:t>
      </w:r>
      <m:oMath>
        <m:r>
          <w:rPr>
            <w:rFonts w:ascii="Cambria Math" w:hAnsi="Cambria Math"/>
          </w:rPr>
          <m:t>b</m:t>
        </m:r>
      </m:oMath>
      <w:r w:rsidR="00C447CB" w:rsidRPr="0082295B">
        <w:rPr>
          <w:lang w:val="en-US"/>
        </w:rPr>
        <w:t>:</w:t>
      </w:r>
      <w:r w:rsidR="00C447CB" w:rsidRPr="0082295B">
        <w:rPr>
          <w:lang w:val="en-US"/>
        </w:rPr>
        <w:br/>
      </w:r>
      <m:oMath>
        <m:r>
          <w:rPr>
            <w:rFonts w:ascii="Cambria Math" w:hAnsi="Cambria Math"/>
          </w:rPr>
          <m:t>b</m:t>
        </m:r>
        <m:r>
          <w:rPr>
            <w:rFonts w:ascii="Cambria Math" w:hAnsi="Cambria Math"/>
            <w:lang w:val="en-US"/>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lang w:val="en-US"/>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μ</m:t>
                </m:r>
              </m:sub>
            </m:sSub>
          </m:sub>
        </m:sSub>
        <m:r>
          <w:rPr>
            <w:rFonts w:ascii="Cambria Math" w:hAnsi="Cambria Math"/>
            <w:lang w:val="en-US"/>
          </w:rPr>
          <m:t>,  1≤</m:t>
        </m:r>
        <m:r>
          <w:rPr>
            <w:rFonts w:ascii="Cambria Math" w:hAnsi="Cambria Math"/>
          </w:rPr>
          <m:t>l</m:t>
        </m:r>
        <m:r>
          <w:rPr>
            <w:rFonts w:ascii="Cambria Math" w:hAnsi="Cambria Math"/>
            <w:lang w:val="en-US"/>
          </w:rPr>
          <m:t>≤</m:t>
        </m:r>
        <m:sSup>
          <m:sSupPr>
            <m:ctrlPr>
              <w:rPr>
                <w:rFonts w:ascii="Cambria Math" w:hAnsi="Cambria Math"/>
                <w:i/>
              </w:rPr>
            </m:ctrlPr>
          </m:sSupPr>
          <m:e>
            <m:r>
              <w:rPr>
                <w:rFonts w:ascii="Cambria Math" w:hAnsi="Cambria Math"/>
              </w:rPr>
              <m:t>n</m:t>
            </m:r>
          </m:e>
          <m:sup>
            <m:r>
              <w:rPr>
                <w:rFonts w:ascii="Cambria Math" w:hAnsi="Cambria Math"/>
                <w:lang w:val="en-US"/>
              </w:rPr>
              <m:t>'</m:t>
            </m:r>
          </m:sup>
        </m:sSup>
        <m:r>
          <w:rPr>
            <w:rFonts w:ascii="Cambria Math" w:hAnsi="Cambria Math"/>
            <w:lang w:val="en-US"/>
          </w:rPr>
          <m:t xml:space="preserve">,  </m:t>
        </m:r>
        <m:r>
          <w:rPr>
            <w:rFonts w:ascii="Cambria Math" w:hAnsi="Cambria Math"/>
          </w:rPr>
          <m:t>l</m:t>
        </m:r>
        <m:r>
          <w:rPr>
            <w:rFonts w:ascii="Cambria Math" w:hAnsi="Cambria Math"/>
            <w:lang w:val="en-US"/>
          </w:rPr>
          <m:t>=1,…,</m:t>
        </m:r>
        <m:r>
          <w:rPr>
            <w:rFonts w:ascii="Cambria Math" w:hAnsi="Cambria Math"/>
          </w:rPr>
          <m:t>μ</m:t>
        </m:r>
        <m:r>
          <w:rPr>
            <w:rFonts w:ascii="Cambria Math" w:hAnsi="Cambria Math"/>
            <w:lang w:val="en-US"/>
          </w:rPr>
          <m:t xml:space="preserve"> </m:t>
        </m:r>
      </m:oMath>
      <w:r w:rsidR="00C447CB" w:rsidRPr="0082295B">
        <w:rPr>
          <w:lang w:val="en-US"/>
        </w:rPr>
        <w:tab/>
        <w:t>(</w:t>
      </w:r>
      <w:r w:rsidR="00C447CB">
        <w:fldChar w:fldCharType="begin"/>
      </w:r>
      <w:r w:rsidR="00C447CB" w:rsidRPr="0082295B">
        <w:rPr>
          <w:lang w:val="en-US"/>
        </w:rPr>
        <w:instrText xml:space="preserve"> SEQ Equation \* ARABIC </w:instrText>
      </w:r>
      <w:r w:rsidR="00C447CB">
        <w:fldChar w:fldCharType="separate"/>
      </w:r>
      <w:r w:rsidR="00E80C8D">
        <w:rPr>
          <w:noProof/>
          <w:lang w:val="en-US"/>
        </w:rPr>
        <w:t>8</w:t>
      </w:r>
      <w:r w:rsidR="00C447CB">
        <w:rPr>
          <w:noProof/>
        </w:rPr>
        <w:fldChar w:fldCharType="end"/>
      </w:r>
      <w:r w:rsidR="00C447CB" w:rsidRPr="0082295B">
        <w:rPr>
          <w:lang w:val="en-US"/>
        </w:rPr>
        <w:t>)</w:t>
      </w:r>
      <w:r w:rsidR="00C447CB" w:rsidRPr="0082295B">
        <w:rPr>
          <w:lang w:val="en-US"/>
        </w:rPr>
        <w:br/>
      </w:r>
      <w:r w:rsidR="006E0813" w:rsidRPr="006E0813">
        <w:rPr>
          <w:lang w:val="en-US"/>
        </w:rPr>
        <w:t>for which</w:t>
      </w:r>
      <w:r w:rsidR="006E0813">
        <w:rPr>
          <w:lang w:val="en-US"/>
        </w:rPr>
        <w:t xml:space="preserve"> </w:t>
      </w:r>
      <m:oMath>
        <m:r>
          <w:rPr>
            <w:rFonts w:ascii="Cambria Math" w:hAnsi="Cambria Math"/>
          </w:rPr>
          <m:t>H</m:t>
        </m:r>
        <m:d>
          <m:dPr>
            <m:ctrlPr>
              <w:rPr>
                <w:rFonts w:ascii="Cambria Math" w:hAnsi="Cambria Math"/>
                <w:i/>
              </w:rPr>
            </m:ctrlPr>
          </m:dPr>
          <m:e>
            <m:r>
              <w:rPr>
                <w:rFonts w:ascii="Cambria Math" w:hAnsi="Cambria Math"/>
              </w:rPr>
              <m:t>b</m:t>
            </m:r>
            <m:r>
              <w:rPr>
                <w:rFonts w:ascii="Cambria Math" w:hAnsi="Cambria Math"/>
                <w:lang w:val="en-US"/>
              </w:rPr>
              <m:t>∥</m:t>
            </m:r>
            <m:sSub>
              <m:sSubPr>
                <m:ctrlPr>
                  <w:rPr>
                    <w:rFonts w:ascii="Cambria Math" w:hAnsi="Cambria Math"/>
                    <w:i/>
                  </w:rPr>
                </m:ctrlPr>
              </m:sSubPr>
              <m:e>
                <m:r>
                  <w:rPr>
                    <w:rFonts w:ascii="Cambria Math" w:hAnsi="Cambria Math"/>
                  </w:rPr>
                  <m:t>s</m:t>
                </m:r>
              </m:e>
              <m:sub>
                <m:r>
                  <w:rPr>
                    <w:rFonts w:ascii="Cambria Math" w:hAnsi="Cambria Math"/>
                    <w:lang w:val="en-US"/>
                  </w:rPr>
                  <m:t>1</m:t>
                </m:r>
              </m:sub>
            </m:sSub>
            <m:r>
              <w:rPr>
                <w:rFonts w:ascii="Cambria Math" w:hAnsi="Cambria Math"/>
                <w:lang w:val="en-US"/>
              </w:rPr>
              <m:t>∥…∥</m:t>
            </m:r>
            <m:sSub>
              <m:sSubPr>
                <m:ctrlPr>
                  <w:rPr>
                    <w:rFonts w:ascii="Cambria Math" w:hAnsi="Cambria Math"/>
                    <w:i/>
                  </w:rPr>
                </m:ctrlPr>
              </m:sSubPr>
              <m:e>
                <m:r>
                  <w:rPr>
                    <w:rFonts w:ascii="Cambria Math" w:hAnsi="Cambria Math"/>
                  </w:rPr>
                  <m:t>s</m:t>
                </m:r>
              </m:e>
              <m:sub>
                <m:r>
                  <w:rPr>
                    <w:rFonts w:ascii="Cambria Math" w:hAnsi="Cambria Math"/>
                  </w:rPr>
                  <m:t>μ</m:t>
                </m:r>
              </m:sub>
            </m:sSub>
          </m:e>
        </m:d>
      </m:oMath>
      <w:r w:rsidR="00C447CB" w:rsidRPr="0082295B">
        <w:rPr>
          <w:lang w:val="en-US"/>
        </w:rPr>
        <w:t xml:space="preserve"> </w:t>
      </w:r>
      <w:r w:rsidR="006E0813">
        <w:rPr>
          <w:lang w:val="en-US"/>
        </w:rPr>
        <w:t>and</w:t>
      </w:r>
      <w:r w:rsidR="00C447CB" w:rsidRPr="0082295B">
        <w:rPr>
          <w:lang w:val="en-US"/>
        </w:rPr>
        <w:t xml:space="preserve"> </w:t>
      </w:r>
      <m:oMath>
        <m:r>
          <w:rPr>
            <w:rFonts w:ascii="Cambria Math" w:hAnsi="Cambria Math"/>
          </w:rPr>
          <m:t>sig</m:t>
        </m:r>
      </m:oMath>
      <w:r w:rsidR="006E0813">
        <w:rPr>
          <w:lang w:val="en-US"/>
        </w:rPr>
        <w:t xml:space="preserve">, </w:t>
      </w:r>
      <w:r w:rsidR="006E0813" w:rsidRPr="006E0813">
        <w:rPr>
          <w:lang w:val="en-US"/>
        </w:rPr>
        <w:t xml:space="preserve">which is the </w:t>
      </w:r>
      <w:del w:id="49" w:author="Andrei" w:date="2018-03-12T22:36:00Z">
        <w:r w:rsidR="006E0813" w:rsidRPr="006E0813" w:rsidDel="00993902">
          <w:rPr>
            <w:lang w:val="en-US"/>
          </w:rPr>
          <w:delText>electronic</w:delText>
        </w:r>
      </w:del>
      <w:ins w:id="50" w:author="Andrei" w:date="2018-03-12T22:36:00Z">
        <w:r w:rsidR="00993902">
          <w:rPr>
            <w:lang w:val="en-US"/>
          </w:rPr>
          <w:t>digital</w:t>
        </w:r>
      </w:ins>
      <w:r w:rsidR="006E0813" w:rsidRPr="006E0813">
        <w:rPr>
          <w:lang w:val="en-US"/>
        </w:rPr>
        <w:t xml:space="preserve"> signature of the node with the number</w:t>
      </w:r>
      <w:r w:rsidR="006E0813">
        <w:rPr>
          <w:lang w:val="en-US"/>
        </w:rPr>
        <w:t xml:space="preserve"> </w:t>
      </w:r>
      <m:oMath>
        <m:sSub>
          <m:sSubPr>
            <m:ctrlPr>
              <w:rPr>
                <w:rFonts w:ascii="Cambria Math" w:hAnsi="Cambria Math"/>
                <w:i/>
              </w:rPr>
            </m:ctrlPr>
          </m:sSubPr>
          <m:e>
            <m:r>
              <w:rPr>
                <w:rFonts w:ascii="Cambria Math" w:hAnsi="Cambria Math"/>
              </w:rPr>
              <m:t>j</m:t>
            </m:r>
          </m:e>
          <m:sub>
            <m:acc>
              <m:accPr>
                <m:ctrlPr>
                  <w:rPr>
                    <w:rFonts w:ascii="Cambria Math" w:hAnsi="Cambria Math"/>
                    <w:i/>
                  </w:rPr>
                </m:ctrlPr>
              </m:accPr>
              <m:e>
                <m:r>
                  <w:rPr>
                    <w:rFonts w:ascii="Cambria Math" w:hAnsi="Cambria Math"/>
                  </w:rPr>
                  <m:t>k</m:t>
                </m:r>
              </m:e>
            </m:acc>
          </m:sub>
        </m:sSub>
      </m:oMath>
      <w:r w:rsidR="006E0813">
        <w:rPr>
          <w:lang w:val="en-US"/>
        </w:rPr>
        <w:t>, are</w:t>
      </w:r>
      <w:r w:rsidR="006E0813" w:rsidRPr="006E0813">
        <w:rPr>
          <w:lang w:val="en-US"/>
        </w:rPr>
        <w:t xml:space="preserve"> calculated</w:t>
      </w:r>
      <w:r w:rsidR="006E0813">
        <w:rPr>
          <w:lang w:val="en-US"/>
        </w:rPr>
        <w:t>.</w:t>
      </w:r>
    </w:p>
    <w:p w:rsidR="00C447CB" w:rsidRPr="006E0813" w:rsidRDefault="006E0813" w:rsidP="006E0813">
      <w:pPr>
        <w:pStyle w:val="a6"/>
        <w:keepNext/>
        <w:numPr>
          <w:ilvl w:val="0"/>
          <w:numId w:val="3"/>
        </w:numPr>
        <w:tabs>
          <w:tab w:val="left" w:pos="6804"/>
        </w:tabs>
        <w:rPr>
          <w:lang w:val="en-US"/>
        </w:rPr>
      </w:pPr>
      <w:r>
        <w:rPr>
          <w:lang w:val="en-US"/>
        </w:rPr>
        <w:t>Denote</w:t>
      </w:r>
      <w:r w:rsidRPr="006E0813">
        <w:rPr>
          <w:lang w:val="en-US"/>
        </w:rPr>
        <w:t xml:space="preserve"> </w:t>
      </w:r>
      <w:r>
        <w:rPr>
          <w:lang w:val="en-US"/>
        </w:rPr>
        <w:t>n</w:t>
      </w:r>
      <w:r w:rsidRPr="006E0813">
        <w:rPr>
          <w:lang w:val="en-US"/>
        </w:rPr>
        <w:t>umber</w:t>
      </w:r>
      <w:r w:rsidR="00C447CB" w:rsidRPr="006E0813">
        <w:rPr>
          <w:lang w:val="en-US"/>
        </w:rPr>
        <w:br/>
      </w:r>
      <m:oMath>
        <m:sSup>
          <m:sSupPr>
            <m:ctrlPr>
              <w:rPr>
                <w:rFonts w:ascii="Cambria Math" w:hAnsi="Cambria Math"/>
                <w:i/>
              </w:rPr>
            </m:ctrlPr>
          </m:sSupPr>
          <m:e>
            <m:r>
              <w:rPr>
                <w:rFonts w:ascii="Cambria Math" w:hAnsi="Cambria Math"/>
                <w:lang w:val="en-US"/>
              </w:rPr>
              <m:t>d</m:t>
            </m:r>
          </m:e>
          <m:sup>
            <m:r>
              <w:rPr>
                <w:rFonts w:ascii="Cambria Math" w:hAnsi="Cambria Math"/>
                <w:lang w:val="en-US"/>
              </w:rPr>
              <m:t>'</m:t>
            </m:r>
          </m:sup>
        </m:sSup>
        <m:r>
          <w:rPr>
            <w:rFonts w:ascii="Cambria Math" w:hAnsi="Cambria Math"/>
            <w:lang w:val="en-US"/>
          </w:rPr>
          <m:t>=</m:t>
        </m:r>
        <m:r>
          <w:rPr>
            <w:rFonts w:ascii="Cambria Math" w:hAnsi="Cambria Math"/>
          </w:rPr>
          <m:t>b</m:t>
        </m:r>
        <m:r>
          <w:rPr>
            <w:rFonts w:ascii="Cambria Math" w:hAnsi="Cambria Math"/>
            <w:lang w:val="en-US"/>
          </w:rPr>
          <m:t>∥</m:t>
        </m:r>
        <m:sSub>
          <m:sSubPr>
            <m:ctrlPr>
              <w:rPr>
                <w:rFonts w:ascii="Cambria Math" w:hAnsi="Cambria Math"/>
                <w:i/>
              </w:rPr>
            </m:ctrlPr>
          </m:sSubPr>
          <m:e>
            <m:r>
              <w:rPr>
                <w:rFonts w:ascii="Cambria Math" w:hAnsi="Cambria Math"/>
              </w:rPr>
              <m:t>s</m:t>
            </m:r>
          </m:e>
          <m:sub>
            <m:r>
              <w:rPr>
                <w:rFonts w:ascii="Cambria Math" w:hAnsi="Cambria Math"/>
                <w:lang w:val="en-US"/>
              </w:rPr>
              <m:t>1</m:t>
            </m:r>
          </m:sub>
        </m:sSub>
        <m:r>
          <w:rPr>
            <w:rFonts w:ascii="Cambria Math" w:hAnsi="Cambria Math"/>
            <w:lang w:val="en-US"/>
          </w:rPr>
          <m:t>∥…∥</m:t>
        </m:r>
        <m:sSub>
          <m:sSubPr>
            <m:ctrlPr>
              <w:rPr>
                <w:rFonts w:ascii="Cambria Math" w:hAnsi="Cambria Math"/>
                <w:i/>
              </w:rPr>
            </m:ctrlPr>
          </m:sSubPr>
          <m:e>
            <m:r>
              <w:rPr>
                <w:rFonts w:ascii="Cambria Math" w:hAnsi="Cambria Math"/>
              </w:rPr>
              <m:t>s</m:t>
            </m:r>
          </m:e>
          <m:sub>
            <m:r>
              <w:rPr>
                <w:rFonts w:ascii="Cambria Math" w:hAnsi="Cambria Math"/>
              </w:rPr>
              <m:t>μ</m:t>
            </m:r>
          </m:sub>
        </m:sSub>
        <m:r>
          <w:rPr>
            <w:rFonts w:ascii="Cambria Math" w:hAnsi="Cambria Math"/>
            <w:lang w:val="en-US"/>
          </w:rPr>
          <m:t>∥sig</m:t>
        </m:r>
        <m:d>
          <m:dPr>
            <m:ctrlPr>
              <w:rPr>
                <w:rFonts w:ascii="Cambria Math" w:hAnsi="Cambria Math"/>
                <w:i/>
              </w:rPr>
            </m:ctrlPr>
          </m:dPr>
          <m:e>
            <m:r>
              <w:rPr>
                <w:rFonts w:ascii="Cambria Math" w:hAnsi="Cambria Math"/>
                <w:lang w:val="en-US"/>
              </w:rPr>
              <m:t>H</m:t>
            </m:r>
            <m:d>
              <m:dPr>
                <m:ctrlPr>
                  <w:rPr>
                    <w:rFonts w:ascii="Cambria Math" w:hAnsi="Cambria Math"/>
                    <w:i/>
                  </w:rPr>
                </m:ctrlPr>
              </m:dPr>
              <m:e>
                <m:r>
                  <w:rPr>
                    <w:rFonts w:ascii="Cambria Math" w:hAnsi="Cambria Math"/>
                  </w:rPr>
                  <m:t>b</m:t>
                </m:r>
                <m:r>
                  <w:rPr>
                    <w:rFonts w:ascii="Cambria Math" w:hAnsi="Cambria Math"/>
                    <w:lang w:val="en-US"/>
                  </w:rPr>
                  <m:t>∥</m:t>
                </m:r>
                <m:sSub>
                  <m:sSubPr>
                    <m:ctrlPr>
                      <w:rPr>
                        <w:rFonts w:ascii="Cambria Math" w:hAnsi="Cambria Math"/>
                        <w:i/>
                      </w:rPr>
                    </m:ctrlPr>
                  </m:sSubPr>
                  <m:e>
                    <m:r>
                      <w:rPr>
                        <w:rFonts w:ascii="Cambria Math" w:hAnsi="Cambria Math"/>
                      </w:rPr>
                      <m:t>s</m:t>
                    </m:r>
                  </m:e>
                  <m:sub>
                    <m:r>
                      <w:rPr>
                        <w:rFonts w:ascii="Cambria Math" w:hAnsi="Cambria Math"/>
                        <w:lang w:val="en-US"/>
                      </w:rPr>
                      <m:t>1</m:t>
                    </m:r>
                  </m:sub>
                </m:sSub>
                <m:r>
                  <w:rPr>
                    <w:rFonts w:ascii="Cambria Math" w:hAnsi="Cambria Math"/>
                    <w:lang w:val="en-US"/>
                  </w:rPr>
                  <m:t>∥…∥</m:t>
                </m:r>
                <m:sSub>
                  <m:sSubPr>
                    <m:ctrlPr>
                      <w:rPr>
                        <w:rFonts w:ascii="Cambria Math" w:hAnsi="Cambria Math"/>
                        <w:i/>
                      </w:rPr>
                    </m:ctrlPr>
                  </m:sSubPr>
                  <m:e>
                    <m:r>
                      <w:rPr>
                        <w:rFonts w:ascii="Cambria Math" w:hAnsi="Cambria Math"/>
                      </w:rPr>
                      <m:t>s</m:t>
                    </m:r>
                  </m:e>
                  <m:sub>
                    <m:r>
                      <w:rPr>
                        <w:rFonts w:ascii="Cambria Math" w:hAnsi="Cambria Math"/>
                      </w:rPr>
                      <m:t>μ</m:t>
                    </m:r>
                  </m:sub>
                </m:sSub>
              </m:e>
            </m:d>
          </m:e>
        </m:d>
        <m:r>
          <w:rPr>
            <w:rFonts w:ascii="Cambria Math" w:hAnsi="Cambria Math"/>
            <w:lang w:val="en-US"/>
          </w:rPr>
          <m:t xml:space="preserve"> </m:t>
        </m:r>
      </m:oMath>
      <w:r w:rsidR="00C447CB" w:rsidRPr="006E0813">
        <w:rPr>
          <w:lang w:val="en-US"/>
        </w:rPr>
        <w:tab/>
        <w:t>(</w:t>
      </w:r>
      <w:r w:rsidR="00C447CB" w:rsidRPr="00C37E37">
        <w:rPr>
          <w:lang w:val="en-US"/>
        </w:rPr>
        <w:fldChar w:fldCharType="begin"/>
      </w:r>
      <w:r w:rsidR="00C447CB" w:rsidRPr="006E0813">
        <w:rPr>
          <w:lang w:val="en-US"/>
        </w:rPr>
        <w:instrText xml:space="preserve"> </w:instrText>
      </w:r>
      <w:r w:rsidR="00C447CB" w:rsidRPr="00C37E37">
        <w:rPr>
          <w:lang w:val="en-US"/>
        </w:rPr>
        <w:instrText>SEQ</w:instrText>
      </w:r>
      <w:r w:rsidR="00C447CB" w:rsidRPr="006E0813">
        <w:rPr>
          <w:lang w:val="en-US"/>
        </w:rPr>
        <w:instrText xml:space="preserve"> </w:instrText>
      </w:r>
      <w:r w:rsidR="00C447CB" w:rsidRPr="00C37E37">
        <w:rPr>
          <w:lang w:val="en-US"/>
        </w:rPr>
        <w:instrText>Equation</w:instrText>
      </w:r>
      <w:r w:rsidR="00C447CB" w:rsidRPr="006E0813">
        <w:rPr>
          <w:lang w:val="en-US"/>
        </w:rPr>
        <w:instrText xml:space="preserve"> \* </w:instrText>
      </w:r>
      <w:r w:rsidR="00C447CB" w:rsidRPr="00C37E37">
        <w:rPr>
          <w:lang w:val="en-US"/>
        </w:rPr>
        <w:instrText>ARABIC</w:instrText>
      </w:r>
      <w:r w:rsidR="00C447CB" w:rsidRPr="006E0813">
        <w:rPr>
          <w:lang w:val="en-US"/>
        </w:rPr>
        <w:instrText xml:space="preserve"> </w:instrText>
      </w:r>
      <w:r w:rsidR="00C447CB" w:rsidRPr="00C37E37">
        <w:rPr>
          <w:lang w:val="en-US"/>
        </w:rPr>
        <w:fldChar w:fldCharType="separate"/>
      </w:r>
      <w:r w:rsidR="00E80C8D">
        <w:rPr>
          <w:noProof/>
          <w:lang w:val="en-US"/>
        </w:rPr>
        <w:t>9</w:t>
      </w:r>
      <w:r w:rsidR="00C447CB" w:rsidRPr="00C37E37">
        <w:rPr>
          <w:lang w:val="en-US"/>
        </w:rPr>
        <w:fldChar w:fldCharType="end"/>
      </w:r>
      <w:r w:rsidR="00C447CB" w:rsidRPr="006E0813">
        <w:rPr>
          <w:lang w:val="en-US"/>
        </w:rPr>
        <w:t>)</w:t>
      </w:r>
      <w:r w:rsidR="00C447CB" w:rsidRPr="006E0813">
        <w:rPr>
          <w:lang w:val="en-US"/>
        </w:rPr>
        <w:br/>
      </w:r>
      <w:r>
        <w:rPr>
          <w:lang w:val="en-US"/>
        </w:rPr>
        <w:t>as</w:t>
      </w:r>
      <w:r w:rsidRPr="006E0813">
        <w:rPr>
          <w:lang w:val="en-US"/>
        </w:rPr>
        <w:t xml:space="preserve"> a new closed block</w:t>
      </w:r>
      <w:r w:rsidR="00C447CB" w:rsidRPr="006E0813">
        <w:rPr>
          <w:lang w:val="en-US"/>
        </w:rPr>
        <w:t xml:space="preserve">, </w:t>
      </w:r>
      <w:r w:rsidRPr="006E0813">
        <w:rPr>
          <w:lang w:val="en-US"/>
        </w:rPr>
        <w:t xml:space="preserve">which will be considered a new </w:t>
      </w:r>
      <w:r>
        <w:rPr>
          <w:lang w:val="en-US"/>
        </w:rPr>
        <w:t xml:space="preserve">blockchain </w:t>
      </w:r>
      <w:r w:rsidRPr="006E0813">
        <w:rPr>
          <w:lang w:val="en-US"/>
        </w:rPr>
        <w:t>state</w:t>
      </w:r>
      <w:r w:rsidR="00C447CB" w:rsidRPr="006E0813">
        <w:rPr>
          <w:lang w:val="en-US"/>
        </w:rPr>
        <w:t xml:space="preserve"> </w:t>
      </w:r>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sup>
        </m:sSup>
      </m:oMath>
      <w:r w:rsidR="00C447CB" w:rsidRPr="006E0813">
        <w:rPr>
          <w:lang w:val="en-US"/>
        </w:rPr>
        <w:t xml:space="preserve">, </w:t>
      </w:r>
      <w:r>
        <w:rPr>
          <w:lang w:val="en-US"/>
        </w:rPr>
        <w:t>relevant to moment</w:t>
      </w:r>
      <w:r w:rsidR="00C447CB" w:rsidRPr="006E0813">
        <w:rPr>
          <w:lang w:val="en-US"/>
        </w:rPr>
        <w:t xml:space="preserve"> </w:t>
      </w:r>
      <m:oMath>
        <m:sSup>
          <m:sSupPr>
            <m:ctrlPr>
              <w:rPr>
                <w:rFonts w:ascii="Cambria Math" w:hAnsi="Cambria Math"/>
                <w:i/>
              </w:rPr>
            </m:ctrlPr>
          </m:sSupPr>
          <m:e>
            <m:r>
              <w:rPr>
                <w:rFonts w:ascii="Cambria Math" w:hAnsi="Cambria Math"/>
                <w:lang w:val="en-US"/>
              </w:rPr>
              <m:t>t</m:t>
            </m:r>
          </m:e>
          <m:sup>
            <m:r>
              <w:rPr>
                <w:rFonts w:ascii="Cambria Math" w:hAnsi="Cambria Math"/>
                <w:lang w:val="en-US"/>
              </w:rPr>
              <m:t>'</m:t>
            </m:r>
          </m:sup>
        </m:sSup>
      </m:oMath>
      <w:r w:rsidR="00C447CB" w:rsidRPr="006E0813">
        <w:rPr>
          <w:lang w:val="en-US"/>
        </w:rPr>
        <w:t xml:space="preserve">. </w:t>
      </w:r>
      <w:r w:rsidRPr="006E0813">
        <w:rPr>
          <w:lang w:val="en-US"/>
        </w:rPr>
        <w:t xml:space="preserve">The master node sends </w:t>
      </w:r>
      <w:r w:rsidR="00C447CB" w:rsidRPr="006E0813">
        <w:rPr>
          <w:lang w:val="en-US"/>
        </w:rPr>
        <w:t xml:space="preserve">(9) </w:t>
      </w:r>
      <w:r>
        <w:rPr>
          <w:lang w:val="en-US"/>
        </w:rPr>
        <w:t xml:space="preserve">to </w:t>
      </w:r>
      <w:r w:rsidRPr="006E0813">
        <w:rPr>
          <w:lang w:val="en-US"/>
        </w:rPr>
        <w:t>all nodes of the set</w:t>
      </w:r>
      <w:r>
        <w:rPr>
          <w:lang w:val="en-US"/>
        </w:rPr>
        <w:t xml:space="preserve"> </w:t>
      </w:r>
      <m:oMath>
        <m:sSub>
          <m:sSubPr>
            <m:ctrlPr>
              <w:rPr>
                <w:rFonts w:ascii="Cambria Math" w:hAnsi="Cambria Math"/>
                <w:i/>
              </w:rPr>
            </m:ctrlPr>
          </m:sSubPr>
          <m:e>
            <m:r>
              <w:rPr>
                <w:rFonts w:ascii="Cambria Math" w:hAnsi="Cambria Math"/>
              </w:rPr>
              <m:t>A</m:t>
            </m:r>
          </m:e>
          <m:sub>
            <m:r>
              <w:rPr>
                <w:rFonts w:ascii="Cambria Math" w:hAnsi="Cambria Math"/>
                <w:lang w:val="en-US"/>
              </w:rPr>
              <m:t>N</m:t>
            </m:r>
          </m:sub>
        </m:sSub>
      </m:oMath>
      <w:r w:rsidR="00C447CB" w:rsidRPr="006E0813">
        <w:rPr>
          <w:lang w:val="en-US"/>
        </w:rPr>
        <w:t>.</w:t>
      </w:r>
    </w:p>
    <w:p w:rsidR="00C447CB" w:rsidRPr="0014167E" w:rsidRDefault="0014167E" w:rsidP="0014167E">
      <w:pPr>
        <w:pStyle w:val="a6"/>
        <w:numPr>
          <w:ilvl w:val="0"/>
          <w:numId w:val="3"/>
        </w:numPr>
        <w:jc w:val="both"/>
        <w:rPr>
          <w:lang w:val="en-US"/>
        </w:rPr>
      </w:pPr>
      <w:r>
        <w:rPr>
          <w:lang w:val="en-US"/>
        </w:rPr>
        <w:t>S</w:t>
      </w:r>
      <w:r w:rsidRPr="006E0813">
        <w:rPr>
          <w:lang w:val="en-US"/>
        </w:rPr>
        <w:t xml:space="preserve">uppose </w:t>
      </w:r>
      <w:r>
        <w:rPr>
          <w:lang w:val="en-US"/>
        </w:rPr>
        <w:t>that a</w:t>
      </w:r>
      <w:r w:rsidR="006E0813" w:rsidRPr="006E0813">
        <w:rPr>
          <w:lang w:val="en-US"/>
        </w:rPr>
        <w:t xml:space="preserve">t each node of </w:t>
      </w:r>
      <m:oMath>
        <m:sSub>
          <m:sSubPr>
            <m:ctrlPr>
              <w:rPr>
                <w:rFonts w:ascii="Cambria Math" w:hAnsi="Cambria Math"/>
                <w:i/>
              </w:rPr>
            </m:ctrlPr>
          </m:sSubPr>
          <m:e>
            <m:r>
              <w:rPr>
                <w:rFonts w:ascii="Cambria Math" w:hAnsi="Cambria Math"/>
              </w:rPr>
              <m:t>A</m:t>
            </m:r>
          </m:e>
          <m:sub>
            <m:r>
              <w:rPr>
                <w:rFonts w:ascii="Cambria Math" w:hAnsi="Cambria Math"/>
                <w:lang w:val="en-US"/>
              </w:rPr>
              <m:t>N</m:t>
            </m:r>
          </m:sub>
        </m:sSub>
      </m:oMath>
      <w:r w:rsidR="006E0813" w:rsidRPr="006E0813">
        <w:rPr>
          <w:lang w:val="en-US"/>
        </w:rPr>
        <w:t xml:space="preserve"> with the </w:t>
      </w:r>
      <w:commentRangeStart w:id="51"/>
      <w:proofErr w:type="gramStart"/>
      <w:r w:rsidR="006E0813" w:rsidRPr="006E0813">
        <w:rPr>
          <w:lang w:val="en-US"/>
        </w:rPr>
        <w:t>number</w:t>
      </w:r>
      <w:r w:rsidR="00C447CB" w:rsidRPr="006E0813">
        <w:rPr>
          <w:lang w:val="en-US"/>
        </w:rPr>
        <w:t xml:space="preserve"> </w:t>
      </w:r>
      <w:commentRangeEnd w:id="51"/>
      <w:proofErr w:type="gramEnd"/>
      <w:r w:rsidR="00993902">
        <w:rPr>
          <w:rStyle w:val="ac"/>
        </w:rPr>
        <w:commentReference w:id="51"/>
      </w:r>
      <m:oMath>
        <m:r>
          <w:rPr>
            <w:rFonts w:ascii="Cambria Math" w:hAnsi="Cambria Math"/>
            <w:lang w:val="en-US"/>
          </w:rPr>
          <m:t>1≤</m:t>
        </m:r>
        <m:r>
          <w:rPr>
            <w:rFonts w:ascii="Cambria Math" w:hAnsi="Cambria Math"/>
          </w:rPr>
          <m:t>m</m:t>
        </m:r>
        <m:r>
          <w:rPr>
            <w:rFonts w:ascii="Cambria Math" w:hAnsi="Cambria Math"/>
            <w:lang w:val="en-US"/>
          </w:rPr>
          <m:t>≤</m:t>
        </m:r>
        <m:r>
          <w:rPr>
            <w:rFonts w:ascii="Cambria Math" w:hAnsi="Cambria Math"/>
          </w:rPr>
          <m:t>N</m:t>
        </m:r>
      </m:oMath>
      <w:r w:rsidR="00C447CB" w:rsidRPr="006E0813">
        <w:rPr>
          <w:lang w:val="en-US"/>
        </w:rPr>
        <w:t xml:space="preserve">, </w:t>
      </w:r>
      <w:r w:rsidR="006E0813" w:rsidRPr="006E0813">
        <w:rPr>
          <w:lang w:val="en-US"/>
        </w:rPr>
        <w:t xml:space="preserve">verification </w:t>
      </w:r>
      <w:r>
        <w:rPr>
          <w:lang w:val="en-US"/>
        </w:rPr>
        <w:t xml:space="preserve">of </w:t>
      </w:r>
      <m:oMath>
        <m:sSub>
          <m:sSubPr>
            <m:ctrlPr>
              <w:rPr>
                <w:rFonts w:ascii="Cambria Math" w:hAnsi="Cambria Math"/>
                <w:i/>
              </w:rPr>
            </m:ctrlPr>
          </m:sSubPr>
          <m:e>
            <m:r>
              <w:rPr>
                <w:rFonts w:ascii="Cambria Math" w:hAnsi="Cambria Math"/>
              </w:rPr>
              <m:t>s</m:t>
            </m:r>
          </m:e>
          <m:sub>
            <m:r>
              <w:rPr>
                <w:rFonts w:ascii="Cambria Math" w:hAnsi="Cambria Math"/>
              </w:rPr>
              <m:t>b</m:t>
            </m:r>
          </m:sub>
        </m:sSub>
      </m:oMath>
      <w:r w:rsidR="00C447CB" w:rsidRPr="006E0813">
        <w:rPr>
          <w:lang w:val="en-US"/>
        </w:rPr>
        <w:t xml:space="preserve"> </w:t>
      </w:r>
      <w:r>
        <w:rPr>
          <w:lang w:val="en-US"/>
        </w:rPr>
        <w:t>and</w:t>
      </w:r>
      <w:r w:rsidR="00C447CB" w:rsidRPr="006E0813">
        <w:rPr>
          <w:lang w:val="en-US"/>
        </w:rPr>
        <w:t xml:space="preserve"> </w:t>
      </w:r>
      <m:oMath>
        <m:r>
          <w:rPr>
            <w:rFonts w:ascii="Cambria Math" w:hAnsi="Cambria Math"/>
          </w:rPr>
          <m:t>sig</m:t>
        </m:r>
      </m:oMath>
      <w:r w:rsidR="00C447CB" w:rsidRPr="006E0813">
        <w:rPr>
          <w:lang w:val="en-US"/>
        </w:rPr>
        <w:t xml:space="preserve"> (9)</w:t>
      </w:r>
      <w:r>
        <w:rPr>
          <w:lang w:val="en-US"/>
        </w:rPr>
        <w:t xml:space="preserve"> </w:t>
      </w:r>
      <w:r w:rsidRPr="006E0813">
        <w:rPr>
          <w:lang w:val="en-US"/>
        </w:rPr>
        <w:t>is carried out</w:t>
      </w:r>
      <w:r w:rsidR="00C447CB" w:rsidRPr="006E0813">
        <w:rPr>
          <w:lang w:val="en-US"/>
        </w:rPr>
        <w:t xml:space="preserve">. </w:t>
      </w:r>
      <w:r w:rsidRPr="0014167E">
        <w:rPr>
          <w:lang w:val="en-US"/>
        </w:rPr>
        <w:t xml:space="preserve">If the </w:t>
      </w:r>
      <w:r>
        <w:rPr>
          <w:lang w:val="en-US"/>
        </w:rPr>
        <w:t>verification</w:t>
      </w:r>
      <w:r w:rsidRPr="0014167E">
        <w:rPr>
          <w:lang w:val="en-US"/>
        </w:rPr>
        <w:t xml:space="preserve"> is passed</w:t>
      </w:r>
      <w:r w:rsidR="00C447CB" w:rsidRPr="0014167E">
        <w:rPr>
          <w:lang w:val="en-US"/>
        </w:rPr>
        <w:t xml:space="preserve">, </w:t>
      </w:r>
      <w:r w:rsidRPr="0014167E">
        <w:rPr>
          <w:lang w:val="en-US"/>
        </w:rPr>
        <w:t>then the block</w:t>
      </w:r>
      <w:r>
        <w:rPr>
          <w:lang w:val="en-US"/>
        </w:rPr>
        <w:t xml:space="preserve"> </w:t>
      </w:r>
      <m:oMath>
        <m:r>
          <w:rPr>
            <w:rFonts w:ascii="Cambria Math" w:hAnsi="Cambria Math"/>
          </w:rPr>
          <m:t>b</m:t>
        </m:r>
      </m:oMath>
      <w:r w:rsidR="00C447CB" w:rsidRPr="0014167E">
        <w:rPr>
          <w:lang w:val="en-US"/>
        </w:rPr>
        <w:t xml:space="preserve"> </w:t>
      </w:r>
      <w:r>
        <w:rPr>
          <w:lang w:val="en-US"/>
        </w:rPr>
        <w:t>is added in the node’s blockchain</w:t>
      </w:r>
      <w:r w:rsidR="00C447CB" w:rsidRPr="0014167E">
        <w:rPr>
          <w:lang w:val="en-US"/>
        </w:rPr>
        <w:t xml:space="preserve"> </w:t>
      </w:r>
      <w:commentRangeStart w:id="52"/>
      <w:r>
        <w:rPr>
          <w:lang w:val="en-US"/>
        </w:rPr>
        <w:t>number</w:t>
      </w:r>
      <w:r w:rsidR="00C447CB" w:rsidRPr="0014167E">
        <w:rPr>
          <w:lang w:val="en-US"/>
        </w:rPr>
        <w:t xml:space="preserve"> </w:t>
      </w:r>
      <w:commentRangeEnd w:id="52"/>
      <w:r w:rsidR="00993902">
        <w:rPr>
          <w:rStyle w:val="ac"/>
        </w:rPr>
        <w:commentReference w:id="52"/>
      </w:r>
      <m:oMath>
        <m:r>
          <w:rPr>
            <w:rFonts w:ascii="Cambria Math" w:hAnsi="Cambria Math"/>
          </w:rPr>
          <m:t>m</m:t>
        </m:r>
      </m:oMath>
      <w:r w:rsidR="00C447CB" w:rsidRPr="0014167E">
        <w:rPr>
          <w:lang w:val="en-US"/>
        </w:rPr>
        <w:t xml:space="preserve"> </w:t>
      </w:r>
      <w:r>
        <w:rPr>
          <w:lang w:val="en-US"/>
        </w:rPr>
        <w:t>and</w:t>
      </w:r>
      <w:r w:rsidR="00C447CB" w:rsidRPr="0014167E">
        <w:rPr>
          <w:lang w:val="en-US"/>
        </w:rPr>
        <w:t xml:space="preserve"> </w:t>
      </w:r>
      <w:r>
        <w:rPr>
          <w:lang w:val="en-US"/>
        </w:rPr>
        <w:t>blockchain on the node</w:t>
      </w:r>
      <w:r w:rsidR="00C447CB" w:rsidRPr="0014167E">
        <w:rPr>
          <w:lang w:val="en-US"/>
        </w:rPr>
        <w:t xml:space="preserve"> </w:t>
      </w:r>
      <w:r w:rsidRPr="0014167E">
        <w:rPr>
          <w:lang w:val="en-US"/>
        </w:rPr>
        <w:t xml:space="preserve">goes into </w:t>
      </w:r>
      <w:proofErr w:type="gramStart"/>
      <w:r w:rsidRPr="0014167E">
        <w:rPr>
          <w:lang w:val="en-US"/>
        </w:rPr>
        <w:t>state</w:t>
      </w:r>
      <w:r>
        <w:rPr>
          <w:lang w:val="en-US"/>
        </w:rPr>
        <w:t xml:space="preserve"> </w:t>
      </w:r>
      <w:proofErr w:type="gramEnd"/>
      <m:oMath>
        <m:sSup>
          <m:sSupPr>
            <m:ctrlPr>
              <w:rPr>
                <w:rFonts w:ascii="Cambria Math" w:hAnsi="Cambria Math"/>
                <w:i/>
              </w:rPr>
            </m:ctrlPr>
          </m:sSupPr>
          <m:e>
            <m:r>
              <w:rPr>
                <w:rFonts w:ascii="Cambria Math" w:hAnsi="Cambria Math"/>
                <w:lang w:val="en-US"/>
              </w:rPr>
              <m:t>d</m:t>
            </m:r>
          </m:e>
          <m:sup>
            <m:r>
              <w:rPr>
                <w:rFonts w:ascii="Cambria Math" w:hAnsi="Cambria Math"/>
                <w:lang w:val="en-US"/>
              </w:rPr>
              <m:t>'</m:t>
            </m:r>
          </m:sup>
        </m:sSup>
        <m:r>
          <w:rPr>
            <w:rFonts w:ascii="Cambria Math" w:hAnsi="Cambria Math"/>
            <w:lang w:val="en-US"/>
          </w:rPr>
          <m:t>=</m:t>
        </m:r>
        <m:r>
          <w:rPr>
            <w:rFonts w:ascii="Cambria Math" w:hAnsi="Cambria Math"/>
          </w:rPr>
          <m:t>d</m:t>
        </m:r>
        <m:r>
          <w:rPr>
            <w:rFonts w:ascii="Cambria Math" w:hAnsi="Cambria Math"/>
            <w:lang w:val="en-US"/>
          </w:rPr>
          <m:t>(</m:t>
        </m:r>
        <m:sSup>
          <m:sSupPr>
            <m:ctrlPr>
              <w:rPr>
                <w:rFonts w:ascii="Cambria Math" w:hAnsi="Cambria Math"/>
                <w:i/>
              </w:rPr>
            </m:ctrlPr>
          </m:sSupPr>
          <m:e>
            <m:r>
              <w:rPr>
                <w:rFonts w:ascii="Cambria Math" w:hAnsi="Cambria Math"/>
              </w:rPr>
              <m:t>t</m:t>
            </m:r>
          </m:e>
          <m:sup>
            <m:r>
              <w:rPr>
                <w:rFonts w:ascii="Cambria Math" w:hAnsi="Cambria Math"/>
                <w:lang w:val="en-US"/>
              </w:rPr>
              <m:t>'</m:t>
            </m:r>
          </m:sup>
        </m:sSup>
        <m:r>
          <w:rPr>
            <w:rFonts w:ascii="Cambria Math" w:hAnsi="Cambria Math"/>
            <w:lang w:val="en-US"/>
          </w:rPr>
          <m:t>)</m:t>
        </m:r>
      </m:oMath>
      <w:r w:rsidR="00C447CB" w:rsidRPr="0014167E">
        <w:rPr>
          <w:lang w:val="en-US"/>
        </w:rPr>
        <w:t xml:space="preserve">. </w:t>
      </w:r>
      <w:r w:rsidRPr="0014167E">
        <w:rPr>
          <w:lang w:val="en-US"/>
        </w:rPr>
        <w:t>If this node does not receive the above signatures</w:t>
      </w:r>
      <w:r w:rsidR="00C447CB" w:rsidRPr="0014167E">
        <w:rPr>
          <w:lang w:val="en-US"/>
        </w:rPr>
        <w:t xml:space="preserve"> </w:t>
      </w:r>
      <w:r w:rsidRPr="0014167E">
        <w:rPr>
          <w:lang w:val="en-US"/>
        </w:rPr>
        <w:t xml:space="preserve">for </w:t>
      </w:r>
      <w:del w:id="53" w:author="Andrei" w:date="2018-03-12T22:38:00Z">
        <w:r w:rsidDel="00993902">
          <w:rPr>
            <w:lang w:val="en-US"/>
          </w:rPr>
          <w:delText>verefication</w:delText>
        </w:r>
        <w:r w:rsidRPr="0014167E" w:rsidDel="00993902">
          <w:rPr>
            <w:lang w:val="en-US"/>
          </w:rPr>
          <w:delText xml:space="preserve"> </w:delText>
        </w:r>
      </w:del>
      <w:ins w:id="54" w:author="Andrei" w:date="2018-03-12T22:38:00Z">
        <w:r w:rsidR="00993902">
          <w:rPr>
            <w:lang w:val="en-US"/>
          </w:rPr>
          <w:t>ver</w:t>
        </w:r>
        <w:r w:rsidR="00993902">
          <w:rPr>
            <w:lang w:val="en-US"/>
          </w:rPr>
          <w:t>i</w:t>
        </w:r>
        <w:r w:rsidR="00993902">
          <w:rPr>
            <w:lang w:val="en-US"/>
          </w:rPr>
          <w:t>fication</w:t>
        </w:r>
        <w:r w:rsidR="00993902" w:rsidRPr="0014167E">
          <w:rPr>
            <w:lang w:val="en-US"/>
          </w:rPr>
          <w:t xml:space="preserve"> </w:t>
        </w:r>
      </w:ins>
      <w:r w:rsidRPr="0014167E">
        <w:rPr>
          <w:lang w:val="en-US"/>
        </w:rPr>
        <w:t xml:space="preserve">in the time </w:t>
      </w:r>
      <w:proofErr w:type="gramStart"/>
      <w:r w:rsidRPr="0014167E">
        <w:rPr>
          <w:lang w:val="en-US"/>
        </w:rPr>
        <w:t>interval</w:t>
      </w:r>
      <w:r>
        <w:rPr>
          <w:lang w:val="en-US"/>
        </w:rPr>
        <w:t xml:space="preserve"> </w:t>
      </w:r>
      <w:proofErr w:type="gramEnd"/>
      <m:oMath>
        <m:r>
          <w:rPr>
            <w:rFonts w:ascii="Cambria Math" w:hAnsi="Cambria Math"/>
            <w:lang w:val="en-US"/>
          </w:rPr>
          <m:t>[</m:t>
        </m:r>
        <m:sSup>
          <m:sSupPr>
            <m:ctrlPr>
              <w:rPr>
                <w:rFonts w:ascii="Cambria Math" w:hAnsi="Cambria Math"/>
                <w:i/>
              </w:rPr>
            </m:ctrlPr>
          </m:sSupPr>
          <m:e>
            <m:r>
              <w:rPr>
                <w:rFonts w:ascii="Cambria Math" w:hAnsi="Cambria Math"/>
              </w:rPr>
              <m:t>t</m:t>
            </m:r>
          </m:e>
          <m:sup>
            <m:r>
              <w:rPr>
                <w:rFonts w:ascii="Cambria Math" w:hAnsi="Cambria Math"/>
                <w:lang w:val="en-US"/>
              </w:rPr>
              <m:t>'</m:t>
            </m:r>
          </m:sup>
        </m:sSup>
        <m:r>
          <w:rPr>
            <w:rFonts w:ascii="Cambria Math" w:hAnsi="Cambria Math"/>
            <w:lang w:val="en-US"/>
          </w:rPr>
          <m:t>+</m:t>
        </m:r>
        <m:r>
          <m:rPr>
            <m:sty m:val="p"/>
          </m:rPr>
          <w:rPr>
            <w:rFonts w:ascii="Cambria Math" w:hAnsi="Cambria Math"/>
          </w:rPr>
          <m:t>Δ</m:t>
        </m:r>
        <m:r>
          <w:rPr>
            <w:rFonts w:ascii="Cambria Math" w:hAnsi="Cambria Math"/>
          </w:rPr>
          <m:t>t</m:t>
        </m:r>
        <m:r>
          <w:rPr>
            <w:rFonts w:ascii="Cambria Math" w:hAnsi="Cambria Math"/>
            <w:lang w:val="en-US"/>
          </w:rPr>
          <m:t>,</m:t>
        </m:r>
        <m:sSup>
          <m:sSupPr>
            <m:ctrlPr>
              <w:rPr>
                <w:rFonts w:ascii="Cambria Math" w:hAnsi="Cambria Math"/>
                <w:i/>
              </w:rPr>
            </m:ctrlPr>
          </m:sSupPr>
          <m:e>
            <m:r>
              <w:rPr>
                <w:rFonts w:ascii="Cambria Math" w:hAnsi="Cambria Math"/>
              </w:rPr>
              <m:t>t</m:t>
            </m:r>
          </m:e>
          <m:sup>
            <m:r>
              <w:rPr>
                <w:rFonts w:ascii="Cambria Math" w:hAnsi="Cambria Math"/>
                <w:lang w:val="en-US"/>
              </w:rPr>
              <m:t>'</m:t>
            </m:r>
          </m:sup>
        </m:sSup>
        <m:r>
          <w:rPr>
            <w:rFonts w:ascii="Cambria Math" w:hAnsi="Cambria Math"/>
            <w:lang w:val="en-US"/>
          </w:rPr>
          <m:t>+</m:t>
        </m:r>
        <m:r>
          <m:rPr>
            <m:sty m:val="p"/>
          </m:rPr>
          <w:rPr>
            <w:rFonts w:ascii="Cambria Math" w:hAnsi="Cambria Math"/>
          </w:rPr>
          <m:t>Δ</m:t>
        </m:r>
        <m:r>
          <w:rPr>
            <w:rFonts w:ascii="Cambria Math" w:hAnsi="Cambria Math"/>
          </w:rPr>
          <m:t>t</m:t>
        </m:r>
        <m:r>
          <w:rPr>
            <w:rFonts w:ascii="Cambria Math" w:hAnsi="Cambria Math"/>
            <w:lang w:val="en-US"/>
          </w:rPr>
          <m:t>+</m:t>
        </m:r>
        <m:r>
          <w:rPr>
            <w:rFonts w:ascii="Cambria Math" w:hAnsi="Cambria Math"/>
          </w:rPr>
          <m:t>λ</m:t>
        </m:r>
        <m:r>
          <w:rPr>
            <w:rFonts w:ascii="Cambria Math" w:hAnsi="Cambria Math"/>
            <w:lang w:val="en-US"/>
          </w:rPr>
          <m:t>]</m:t>
        </m:r>
      </m:oMath>
      <w:r w:rsidR="00C447CB" w:rsidRPr="0014167E">
        <w:rPr>
          <w:lang w:val="en-US"/>
        </w:rPr>
        <w:t xml:space="preserve">, </w:t>
      </w:r>
      <w:r>
        <w:rPr>
          <w:lang w:val="en-US"/>
        </w:rPr>
        <w:t>where</w:t>
      </w:r>
      <w:r w:rsidR="00C447CB" w:rsidRPr="0014167E">
        <w:rPr>
          <w:lang w:val="en-US"/>
        </w:rPr>
        <w:t xml:space="preserve"> </w:t>
      </w:r>
      <m:oMath>
        <m:r>
          <w:rPr>
            <w:rFonts w:ascii="Cambria Math" w:hAnsi="Cambria Math"/>
          </w:rPr>
          <m:t>λ</m:t>
        </m:r>
      </m:oMath>
      <w:r w:rsidR="00C447CB" w:rsidRPr="0014167E">
        <w:rPr>
          <w:lang w:val="en-US"/>
        </w:rPr>
        <w:t xml:space="preserve"> – </w:t>
      </w:r>
      <w:r>
        <w:rPr>
          <w:lang w:val="en-US"/>
        </w:rPr>
        <w:t>data transmission</w:t>
      </w:r>
      <w:r w:rsidRPr="0014167E">
        <w:rPr>
          <w:lang w:val="en-US"/>
        </w:rPr>
        <w:t xml:space="preserve"> delay time</w:t>
      </w:r>
      <w:r w:rsidR="00C447CB" w:rsidRPr="0014167E">
        <w:rPr>
          <w:lang w:val="en-US"/>
        </w:rPr>
        <w:t xml:space="preserve">, </w:t>
      </w:r>
      <w:r w:rsidRPr="0014167E">
        <w:rPr>
          <w:lang w:val="en-US"/>
        </w:rPr>
        <w:t xml:space="preserve">then the node with the </w:t>
      </w:r>
      <w:commentRangeStart w:id="55"/>
      <w:r w:rsidRPr="0014167E">
        <w:rPr>
          <w:lang w:val="en-US"/>
        </w:rPr>
        <w:t>number</w:t>
      </w:r>
      <w:r>
        <w:rPr>
          <w:lang w:val="en-US"/>
        </w:rPr>
        <w:t xml:space="preserve"> </w:t>
      </w:r>
      <w:commentRangeEnd w:id="55"/>
      <w:r w:rsidR="00993902">
        <w:rPr>
          <w:rStyle w:val="ac"/>
        </w:rPr>
        <w:commentReference w:id="55"/>
      </w:r>
      <m:oMath>
        <m:r>
          <w:rPr>
            <w:rFonts w:ascii="Cambria Math" w:hAnsi="Cambria Math"/>
          </w:rPr>
          <m:t>m</m:t>
        </m:r>
      </m:oMath>
      <w:r w:rsidR="00C447CB" w:rsidRPr="0014167E">
        <w:rPr>
          <w:lang w:val="en-US"/>
        </w:rPr>
        <w:t xml:space="preserve"> </w:t>
      </w:r>
      <w:r w:rsidRPr="0014167E">
        <w:rPr>
          <w:lang w:val="en-US"/>
        </w:rPr>
        <w:t>will consider the consensus un</w:t>
      </w:r>
      <w:r>
        <w:rPr>
          <w:lang w:val="en-US"/>
        </w:rPr>
        <w:t>reached</w:t>
      </w:r>
      <w:r w:rsidR="00C447CB" w:rsidRPr="0014167E">
        <w:rPr>
          <w:lang w:val="en-US"/>
        </w:rPr>
        <w:t xml:space="preserve"> </w:t>
      </w:r>
      <w:r w:rsidRPr="0014167E">
        <w:rPr>
          <w:lang w:val="en-US"/>
        </w:rPr>
        <w:t xml:space="preserve">and </w:t>
      </w:r>
      <w:r>
        <w:rPr>
          <w:lang w:val="en-US"/>
        </w:rPr>
        <w:t xml:space="preserve">will </w:t>
      </w:r>
      <w:r w:rsidRPr="0014167E">
        <w:rPr>
          <w:lang w:val="en-US"/>
        </w:rPr>
        <w:t>choose a new set</w:t>
      </w:r>
      <w:r>
        <w:rPr>
          <w:lang w:val="en-US"/>
        </w:rPr>
        <w:t xml:space="preserve"> </w:t>
      </w:r>
      <m:oMath>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oMath>
      <w:r w:rsidR="00C447CB" w:rsidRPr="0014167E">
        <w:rPr>
          <w:lang w:val="en-US"/>
        </w:rPr>
        <w:t xml:space="preserve"> </w:t>
      </w:r>
      <w:r w:rsidRPr="0014167E">
        <w:rPr>
          <w:lang w:val="en-US"/>
        </w:rPr>
        <w:t xml:space="preserve">on the basis of the old </w:t>
      </w:r>
      <w:proofErr w:type="spellStart"/>
      <w:r w:rsidRPr="0014167E">
        <w:rPr>
          <w:lang w:val="en-US"/>
        </w:rPr>
        <w:t>state</w:t>
      </w:r>
      <w:r w:rsidR="00C447CB" w:rsidRPr="0014167E">
        <w:rPr>
          <w:lang w:val="en-US"/>
        </w:rPr>
        <w:t xml:space="preserve"> </w:t>
      </w:r>
      <w:r w:rsidR="00C447CB">
        <w:rPr>
          <w:i/>
          <w:lang w:val="en-US"/>
        </w:rPr>
        <w:t>d</w:t>
      </w:r>
      <w:proofErr w:type="spellEnd"/>
      <w:r w:rsidR="00C447CB" w:rsidRPr="0014167E">
        <w:rPr>
          <w:lang w:val="en-US"/>
        </w:rPr>
        <w:t xml:space="preserve">, </w:t>
      </w:r>
      <w:r w:rsidRPr="00E9224C">
        <w:rPr>
          <w:lang w:val="en-US"/>
        </w:rPr>
        <w:t>applying</w:t>
      </w:r>
      <w:r w:rsidR="00C447CB" w:rsidRPr="0014167E">
        <w:rPr>
          <w:lang w:val="en-US"/>
        </w:rPr>
        <w:t xml:space="preserve"> (3).</w:t>
      </w:r>
    </w:p>
    <w:p w:rsidR="00C447CB" w:rsidRPr="00E9224C" w:rsidRDefault="00812C2A" w:rsidP="00C447CB">
      <w:pPr>
        <w:pStyle w:val="1"/>
        <w:rPr>
          <w:lang w:val="en-US"/>
        </w:rPr>
      </w:pPr>
      <w:r w:rsidRPr="00DF551C">
        <w:rPr>
          <w:lang w:val="en-US"/>
        </w:rPr>
        <w:t xml:space="preserve">4 </w:t>
      </w:r>
      <w:r w:rsidR="00E9224C">
        <w:rPr>
          <w:lang w:val="en-US"/>
        </w:rPr>
        <w:t>Building of function</w:t>
      </w:r>
      <w:r w:rsidR="00C447CB" w:rsidRPr="00E9224C">
        <w:rPr>
          <w:lang w:val="en-US"/>
        </w:rPr>
        <w:t xml:space="preserve"> </w:t>
      </w:r>
      <m:oMath>
        <m:r>
          <m:rPr>
            <m:sty m:val="bi"/>
          </m:rPr>
          <w:rPr>
            <w:rFonts w:ascii="Cambria Math" w:hAnsi="Cambria Math"/>
          </w:rPr>
          <m:t>f</m:t>
        </m:r>
      </m:oMath>
    </w:p>
    <w:p w:rsidR="00C447CB" w:rsidRPr="00E80C8D" w:rsidRDefault="00E9224C" w:rsidP="00C447CB">
      <w:pPr>
        <w:jc w:val="both"/>
        <w:rPr>
          <w:lang w:val="en-US"/>
        </w:rPr>
      </w:pPr>
      <w:r>
        <w:rPr>
          <w:lang w:val="en-US"/>
        </w:rPr>
        <w:t>C</w:t>
      </w:r>
      <w:r w:rsidRPr="00E9224C">
        <w:rPr>
          <w:lang w:val="en-US"/>
        </w:rPr>
        <w:t xml:space="preserve">ompute the double hash of </w:t>
      </w:r>
      <w:r w:rsidR="00C447CB" w:rsidRPr="00E9224C">
        <w:rPr>
          <w:lang w:val="en-US"/>
        </w:rPr>
        <w:t xml:space="preserve">(9), </w:t>
      </w:r>
      <w:r w:rsidRPr="00E9224C">
        <w:rPr>
          <w:lang w:val="en-US"/>
        </w:rPr>
        <w:t>denoting the resulting number</w:t>
      </w:r>
      <w:r>
        <w:rPr>
          <w:lang w:val="en-US"/>
        </w:rPr>
        <w:t xml:space="preserve"> </w:t>
      </w:r>
      <m:oMath>
        <m:r>
          <w:rPr>
            <w:rFonts w:ascii="Cambria Math" w:hAnsi="Cambria Math"/>
          </w:rPr>
          <m:t>ν</m:t>
        </m:r>
      </m:oMath>
      <w:r w:rsidR="00C447CB" w:rsidRPr="00E9224C">
        <w:rPr>
          <w:lang w:val="en-US"/>
        </w:rPr>
        <w:t xml:space="preserve">. </w:t>
      </w:r>
      <w:r>
        <w:rPr>
          <w:lang w:val="en-US"/>
        </w:rPr>
        <w:t>C</w:t>
      </w:r>
      <w:r w:rsidRPr="00E80C8D">
        <w:rPr>
          <w:lang w:val="en-US"/>
        </w:rPr>
        <w:t>onstruct a pseudo-random bit sequence of the form</w:t>
      </w:r>
      <w:r w:rsidR="00C447CB" w:rsidRPr="00E80C8D">
        <w:rPr>
          <w:lang w:val="en-US"/>
        </w:rPr>
        <w:t>:</w:t>
      </w:r>
    </w:p>
    <w:p w:rsidR="00C447CB" w:rsidRPr="00D72C43" w:rsidRDefault="003E4D6E" w:rsidP="00D72C43">
      <w:pPr>
        <w:pStyle w:val="a8"/>
        <w:jc w:val="center"/>
        <w:rPr>
          <w:lang w:val="en-US"/>
        </w:rPr>
      </w:pPr>
      <m:oMath>
        <m:sSub>
          <m:sSubPr>
            <m:ctrlPr>
              <w:rPr>
                <w:rFonts w:ascii="Cambria Math" w:hAnsi="Cambria Math"/>
                <w:i/>
              </w:rPr>
            </m:ctrlPr>
          </m:sSubPr>
          <m:e>
            <m:r>
              <w:rPr>
                <w:rFonts w:ascii="Cambria Math" w:hAnsi="Cambria Math"/>
              </w:rPr>
              <m:t>ν</m:t>
            </m:r>
          </m:e>
          <m:sub>
            <m:r>
              <w:rPr>
                <w:rFonts w:ascii="Cambria Math" w:hAnsi="Cambria Math"/>
                <w:lang w:val="en-US"/>
              </w:rPr>
              <m:t>1</m:t>
            </m:r>
          </m:sub>
        </m:sSub>
        <m:r>
          <w:rPr>
            <w:rFonts w:ascii="Cambria Math" w:hAnsi="Cambria Math"/>
            <w:lang w:val="en-US"/>
          </w:rPr>
          <m:t>=</m:t>
        </m:r>
        <m:r>
          <w:rPr>
            <w:rFonts w:ascii="Cambria Math" w:hAnsi="Cambria Math"/>
          </w:rPr>
          <m:t>H</m:t>
        </m:r>
        <m:d>
          <m:dPr>
            <m:ctrlPr>
              <w:rPr>
                <w:rFonts w:ascii="Cambria Math" w:hAnsi="Cambria Math"/>
                <w:i/>
              </w:rPr>
            </m:ctrlPr>
          </m:dPr>
          <m:e>
            <m:r>
              <w:rPr>
                <w:rFonts w:ascii="Cambria Math" w:hAnsi="Cambria Math"/>
                <w:lang w:val="en-US"/>
              </w:rPr>
              <m:t>H</m:t>
            </m:r>
            <m:d>
              <m:dPr>
                <m:ctrlPr>
                  <w:rPr>
                    <w:rFonts w:ascii="Cambria Math" w:hAnsi="Cambria Math"/>
                    <w:lang w:val="en-US"/>
                  </w:rPr>
                </m:ctrlPr>
              </m:dPr>
              <m:e>
                <m:r>
                  <w:rPr>
                    <w:rFonts w:ascii="Cambria Math" w:hAnsi="Cambria Math"/>
                  </w:rPr>
                  <m:t>d</m:t>
                </m:r>
                <m:ctrlPr>
                  <w:rPr>
                    <w:rFonts w:ascii="Cambria Math" w:hAnsi="Cambria Math"/>
                  </w:rPr>
                </m:ctrlPr>
              </m:e>
            </m:d>
          </m:e>
        </m:d>
        <m:r>
          <m:rPr>
            <m:sty m:val="p"/>
          </m:rPr>
          <w:rPr>
            <w:rFonts w:ascii="Cambria Math" w:hAnsi="Cambria Math"/>
            <w:lang w:val="en-US"/>
          </w:rPr>
          <m:t>,</m:t>
        </m:r>
        <m:sSub>
          <m:sSubPr>
            <m:ctrlPr>
              <w:rPr>
                <w:rFonts w:ascii="Cambria Math" w:hAnsi="Cambria Math"/>
                <w:i/>
              </w:rPr>
            </m:ctrlPr>
          </m:sSubPr>
          <m:e>
            <m:r>
              <w:rPr>
                <w:rFonts w:ascii="Cambria Math" w:hAnsi="Cambria Math"/>
              </w:rPr>
              <m:t>ν</m:t>
            </m:r>
          </m:e>
          <m:sub>
            <m:r>
              <w:rPr>
                <w:rFonts w:ascii="Cambria Math" w:hAnsi="Cambria Math"/>
                <w:lang w:val="en-US"/>
              </w:rPr>
              <m:t>2</m:t>
            </m:r>
          </m:sub>
        </m:sSub>
        <m:r>
          <w:rPr>
            <w:rFonts w:ascii="Cambria Math" w:hAnsi="Cambria Math"/>
            <w:lang w:val="en-US"/>
          </w:rPr>
          <m:t>=</m:t>
        </m:r>
        <m:r>
          <w:rPr>
            <w:rFonts w:ascii="Cambria Math" w:hAnsi="Cambria Math"/>
          </w:rPr>
          <m:t>H</m:t>
        </m:r>
        <m:r>
          <w:rPr>
            <w:rFonts w:ascii="Cambria Math" w:hAnsi="Cambria Math"/>
            <w:lang w:val="en-US"/>
          </w:rPr>
          <m:t>(H</m:t>
        </m:r>
        <m:d>
          <m:dPr>
            <m:ctrlPr>
              <w:rPr>
                <w:rFonts w:ascii="Cambria Math" w:hAnsi="Cambria Math"/>
                <w:lang w:val="en-US"/>
              </w:rPr>
            </m:ctrlPr>
          </m:dPr>
          <m:e>
            <m:r>
              <w:rPr>
                <w:rFonts w:ascii="Cambria Math" w:hAnsi="Cambria Math"/>
              </w:rPr>
              <m:t>d</m:t>
            </m:r>
            <m:r>
              <w:rPr>
                <w:rFonts w:ascii="Cambria Math" w:hAnsi="Cambria Math"/>
                <w:lang w:val="en-US"/>
              </w:rPr>
              <m:t>+1</m:t>
            </m:r>
            <m:ctrlPr>
              <w:rPr>
                <w:rFonts w:ascii="Cambria Math" w:hAnsi="Cambria Math"/>
              </w:rPr>
            </m:ctrlPr>
          </m:e>
        </m:d>
        <m:r>
          <w:rPr>
            <w:rFonts w:ascii="Cambria Math" w:hAnsi="Cambria Math"/>
            <w:lang w:val="en-US"/>
          </w:rPr>
          <m:t>)</m:t>
        </m:r>
        <m:r>
          <m:rPr>
            <m:sty m:val="p"/>
          </m:rPr>
          <w:rPr>
            <w:rFonts w:ascii="Cambria Math" w:hAnsi="Cambria Math"/>
            <w:lang w:val="en-US"/>
          </w:rPr>
          <m:t>,…</m:t>
        </m:r>
      </m:oMath>
      <w:r w:rsidR="00C447CB" w:rsidRPr="00D72C43">
        <w:rPr>
          <w:lang w:val="en-US"/>
        </w:rPr>
        <w:tab/>
        <w:t>(</w:t>
      </w:r>
      <w:r w:rsidR="00C447CB" w:rsidRPr="00D72C43">
        <w:rPr>
          <w:lang w:val="en-US"/>
        </w:rPr>
        <w:fldChar w:fldCharType="begin"/>
      </w:r>
      <w:r w:rsidR="00C447CB" w:rsidRPr="00D72C43">
        <w:rPr>
          <w:lang w:val="en-US"/>
        </w:rPr>
        <w:instrText xml:space="preserve"> SEQ Equation \* ARABIC </w:instrText>
      </w:r>
      <w:r w:rsidR="00C447CB" w:rsidRPr="00D72C43">
        <w:rPr>
          <w:lang w:val="en-US"/>
        </w:rPr>
        <w:fldChar w:fldCharType="separate"/>
      </w:r>
      <w:r w:rsidR="00E80C8D" w:rsidRPr="00D72C43">
        <w:rPr>
          <w:noProof/>
          <w:lang w:val="en-US"/>
        </w:rPr>
        <w:t>10</w:t>
      </w:r>
      <w:r w:rsidR="00C447CB" w:rsidRPr="00D72C43">
        <w:rPr>
          <w:lang w:val="en-US"/>
        </w:rPr>
        <w:fldChar w:fldCharType="end"/>
      </w:r>
      <w:r w:rsidR="00C447CB" w:rsidRPr="00D72C43">
        <w:rPr>
          <w:lang w:val="en-US"/>
        </w:rPr>
        <w:t>)</w:t>
      </w:r>
    </w:p>
    <w:p w:rsidR="00C447CB" w:rsidRPr="00E9224C" w:rsidRDefault="00E9224C" w:rsidP="00C447CB">
      <w:pPr>
        <w:jc w:val="both"/>
        <w:rPr>
          <w:lang w:val="en-US"/>
        </w:rPr>
      </w:pPr>
      <w:r w:rsidRPr="00E9224C">
        <w:rPr>
          <w:lang w:val="en-US"/>
        </w:rPr>
        <w:t>Get the next bit record</w:t>
      </w:r>
      <w:r w:rsidR="00C447CB" w:rsidRPr="00E9224C">
        <w:rPr>
          <w:lang w:val="en-US"/>
        </w:rPr>
        <w:t>:</w:t>
      </w:r>
    </w:p>
    <w:p w:rsidR="00C447CB" w:rsidRPr="00E80C8D" w:rsidRDefault="00D72C43" w:rsidP="00D72C43">
      <w:pPr>
        <w:pStyle w:val="a8"/>
        <w:jc w:val="center"/>
        <w:rPr>
          <w:lang w:val="en-US"/>
        </w:rPr>
      </w:pPr>
      <m:oMath>
        <m:r>
          <w:rPr>
            <w:rFonts w:ascii="Cambria Math" w:hAnsi="Cambria Math"/>
          </w:rPr>
          <m:t>R</m:t>
        </m:r>
        <m:r>
          <m:rPr>
            <m:sty m:val="p"/>
          </m:rPr>
          <w:rPr>
            <w:rFonts w:ascii="Cambria Math" w:hAnsi="Cambria Math"/>
            <w:lang w:val="en-US"/>
          </w:rPr>
          <m:t>=</m:t>
        </m:r>
        <m:sSub>
          <m:sSubPr>
            <m:ctrlPr>
              <w:rPr>
                <w:rFonts w:ascii="Cambria Math" w:hAnsi="Cambria Math"/>
                <w:i/>
              </w:rPr>
            </m:ctrlPr>
          </m:sSubPr>
          <m:e>
            <m:r>
              <w:rPr>
                <w:rFonts w:ascii="Cambria Math" w:hAnsi="Cambria Math"/>
              </w:rPr>
              <m:t>ν</m:t>
            </m:r>
          </m:e>
          <m:sub>
            <m:r>
              <w:rPr>
                <w:rFonts w:ascii="Cambria Math" w:hAnsi="Cambria Math"/>
                <w:lang w:val="en-US"/>
              </w:rPr>
              <m:t>1</m:t>
            </m:r>
          </m:sub>
        </m:sSub>
        <m:r>
          <m:rPr>
            <m:sty m:val="p"/>
          </m:rPr>
          <w:rPr>
            <w:rFonts w:ascii="Cambria Math" w:hAnsi="Cambria Math"/>
            <w:lang w:val="en-US"/>
          </w:rPr>
          <m:t>∥</m:t>
        </m:r>
        <m:sSub>
          <m:sSubPr>
            <m:ctrlPr>
              <w:rPr>
                <w:rFonts w:ascii="Cambria Math" w:hAnsi="Cambria Math"/>
                <w:i/>
              </w:rPr>
            </m:ctrlPr>
          </m:sSubPr>
          <m:e>
            <m:r>
              <w:rPr>
                <w:rFonts w:ascii="Cambria Math" w:hAnsi="Cambria Math"/>
              </w:rPr>
              <m:t>ν</m:t>
            </m:r>
          </m:e>
          <m:sub>
            <m:r>
              <w:rPr>
                <w:rFonts w:ascii="Cambria Math" w:hAnsi="Cambria Math"/>
                <w:lang w:val="en-US"/>
              </w:rPr>
              <m:t>2</m:t>
            </m:r>
          </m:sub>
        </m:sSub>
        <m:r>
          <m:rPr>
            <m:sty m:val="p"/>
          </m:rPr>
          <w:rPr>
            <w:rFonts w:ascii="Cambria Math" w:hAnsi="Cambria Math"/>
            <w:lang w:val="en-US"/>
          </w:rPr>
          <m:t>∥ …</m:t>
        </m:r>
      </m:oMath>
      <w:r w:rsidR="00C447CB" w:rsidRPr="00E80C8D">
        <w:rPr>
          <w:lang w:val="en-US"/>
        </w:rPr>
        <w:tab/>
        <w:t>(</w:t>
      </w:r>
      <w:r w:rsidR="00812C2A">
        <w:fldChar w:fldCharType="begin"/>
      </w:r>
      <w:r w:rsidR="00812C2A" w:rsidRPr="00E80C8D">
        <w:rPr>
          <w:lang w:val="en-US"/>
        </w:rPr>
        <w:instrText xml:space="preserve"> SEQ Equation \* ARABIC </w:instrText>
      </w:r>
      <w:r w:rsidR="00812C2A">
        <w:fldChar w:fldCharType="separate"/>
      </w:r>
      <w:r w:rsidR="00E80C8D" w:rsidRPr="00E80C8D">
        <w:rPr>
          <w:noProof/>
          <w:lang w:val="en-US"/>
        </w:rPr>
        <w:t>11</w:t>
      </w:r>
      <w:r w:rsidR="00812C2A">
        <w:rPr>
          <w:noProof/>
        </w:rPr>
        <w:fldChar w:fldCharType="end"/>
      </w:r>
      <w:r w:rsidR="00C447CB" w:rsidRPr="00E80C8D">
        <w:rPr>
          <w:lang w:val="en-US"/>
        </w:rPr>
        <w:t>)</w:t>
      </w:r>
    </w:p>
    <w:p w:rsidR="00C447CB" w:rsidRPr="004E4EDB" w:rsidRDefault="004E4EDB" w:rsidP="00C447CB">
      <w:pPr>
        <w:jc w:val="both"/>
        <w:rPr>
          <w:lang w:val="en-US"/>
        </w:rPr>
      </w:pPr>
      <w:r>
        <w:rPr>
          <w:lang w:val="en-US"/>
        </w:rPr>
        <w:t>D</w:t>
      </w:r>
      <w:r w:rsidRPr="004E4EDB">
        <w:rPr>
          <w:lang w:val="en-US"/>
        </w:rPr>
        <w:t xml:space="preserve">ivide sequentially </w:t>
      </w:r>
      <w:r>
        <w:rPr>
          <w:lang w:val="en-US"/>
        </w:rPr>
        <w:t>b</w:t>
      </w:r>
      <w:r w:rsidR="00E9224C" w:rsidRPr="004E4EDB">
        <w:rPr>
          <w:lang w:val="en-US"/>
        </w:rPr>
        <w:t xml:space="preserve">it record </w:t>
      </w:r>
      <w:r w:rsidR="00C447CB" w:rsidRPr="004E4EDB">
        <w:rPr>
          <w:lang w:val="en-US"/>
        </w:rPr>
        <w:t xml:space="preserve">(11) </w:t>
      </w:r>
      <w:r w:rsidRPr="004E4EDB">
        <w:rPr>
          <w:lang w:val="en-US"/>
        </w:rPr>
        <w:t xml:space="preserve">without omissions and overlaps on the tuples </w:t>
      </w:r>
      <w:r>
        <w:rPr>
          <w:lang w:val="en-US"/>
        </w:rPr>
        <w:t>by</w:t>
      </w:r>
      <w:r w:rsidR="00C447CB" w:rsidRPr="004E4EDB">
        <w:rPr>
          <w:lang w:val="en-US"/>
        </w:rPr>
        <w:t xml:space="preserve"> </w:t>
      </w:r>
      <m:oMath>
        <m:r>
          <w:rPr>
            <w:rFonts w:ascii="Cambria Math" w:hAnsi="Cambria Math"/>
          </w:rPr>
          <m:t>r</m:t>
        </m:r>
        <m:r>
          <w:rPr>
            <w:rFonts w:ascii="Cambria Math" w:hAnsi="Cambria Math"/>
            <w:lang w:val="en-US"/>
          </w:rPr>
          <m:t xml:space="preserve"> </m:t>
        </m:r>
      </m:oMath>
      <w:r w:rsidR="00C447CB" w:rsidRPr="004E4EDB">
        <w:rPr>
          <w:lang w:val="en-US"/>
        </w:rPr>
        <w:t xml:space="preserve"> </w:t>
      </w:r>
      <w:r w:rsidRPr="004E4EDB">
        <w:rPr>
          <w:lang w:val="en-US"/>
        </w:rPr>
        <w:t>bits in each</w:t>
      </w:r>
      <w:r w:rsidR="00C447CB" w:rsidRPr="004E4EDB">
        <w:rPr>
          <w:lang w:val="en-US"/>
        </w:rPr>
        <w:t xml:space="preserve">, </w:t>
      </w:r>
      <w:r w:rsidRPr="004E4EDB">
        <w:rPr>
          <w:lang w:val="en-US"/>
        </w:rPr>
        <w:t xml:space="preserve">of which build </w:t>
      </w:r>
      <w:del w:id="56" w:author="Andrei" w:date="2018-03-12T22:42:00Z">
        <w:r w:rsidRPr="004E4EDB" w:rsidDel="00D72B51">
          <w:rPr>
            <w:lang w:val="en-US"/>
          </w:rPr>
          <w:delText xml:space="preserve">many </w:delText>
        </w:r>
      </w:del>
      <w:ins w:id="57" w:author="Andrei" w:date="2018-03-12T22:42:00Z">
        <w:r w:rsidR="00D72B51">
          <w:rPr>
            <w:lang w:val="en-US"/>
          </w:rPr>
          <w:t>set of</w:t>
        </w:r>
        <w:r w:rsidR="00D72B51" w:rsidRPr="004E4EDB">
          <w:rPr>
            <w:lang w:val="en-US"/>
          </w:rPr>
          <w:t xml:space="preserve"> </w:t>
        </w:r>
      </w:ins>
      <w:commentRangeStart w:id="58"/>
      <w:r w:rsidRPr="004E4EDB">
        <w:rPr>
          <w:lang w:val="en-US"/>
        </w:rPr>
        <w:t>numbers</w:t>
      </w:r>
      <w:commentRangeEnd w:id="58"/>
      <w:r w:rsidR="00D72B51">
        <w:rPr>
          <w:rStyle w:val="ac"/>
        </w:rPr>
        <w:commentReference w:id="58"/>
      </w:r>
      <m:oMath>
        <m:sSub>
          <m:sSubPr>
            <m:ctrlPr>
              <w:rPr>
                <w:rFonts w:ascii="Cambria Math" w:hAnsi="Cambria Math"/>
                <w:i/>
              </w:rPr>
            </m:ctrlPr>
          </m:sSubPr>
          <m:e>
            <m:r>
              <w:rPr>
                <w:rFonts w:ascii="Cambria Math" w:hAnsi="Cambria Math"/>
                <w:lang w:val="en-US"/>
              </w:rPr>
              <m:t xml:space="preserve"> </m:t>
            </m:r>
            <m:r>
              <w:rPr>
                <w:rFonts w:ascii="Cambria Math" w:hAnsi="Cambria Math"/>
              </w:rPr>
              <m:t>j</m:t>
            </m:r>
          </m:e>
          <m:sub>
            <m:r>
              <w:rPr>
                <w:rFonts w:ascii="Cambria Math" w:hAnsi="Cambria Math"/>
                <w:lang w:val="en-US"/>
              </w:rPr>
              <m:t>k</m:t>
            </m:r>
          </m:sub>
        </m:sSub>
      </m:oMath>
      <w:r w:rsidR="00C447CB" w:rsidRPr="004E4EDB">
        <w:rPr>
          <w:lang w:val="en-US"/>
        </w:rPr>
        <w:t xml:space="preserve"> </w:t>
      </w:r>
      <w:r>
        <w:rPr>
          <w:lang w:val="en-US"/>
        </w:rPr>
        <w:t xml:space="preserve">of nodes </w:t>
      </w:r>
      <w:proofErr w:type="gramStart"/>
      <w:r>
        <w:rPr>
          <w:lang w:val="en-US"/>
        </w:rPr>
        <w:t>from</w:t>
      </w:r>
      <w:r w:rsidR="00C447CB" w:rsidRPr="004E4EDB">
        <w:rPr>
          <w:lang w:val="en-US"/>
        </w:rPr>
        <w:t xml:space="preserve"> </w:t>
      </w:r>
      <w:proofErr w:type="gramEnd"/>
      <m:oMath>
        <m:sSup>
          <m:sSupPr>
            <m:ctrlPr>
              <w:rPr>
                <w:rFonts w:ascii="Cambria Math" w:hAnsi="Cambria Math"/>
                <w:i/>
                <w:szCs w:val="22"/>
              </w:rPr>
            </m:ctrlPr>
          </m:sSupPr>
          <m:e>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r>
              <w:rPr>
                <w:rFonts w:ascii="Cambria Math" w:hAnsi="Cambria Math"/>
                <w:lang w:val="en-US"/>
              </w:rPr>
              <m:t xml:space="preserve">,  </m:t>
            </m:r>
            <m:r>
              <w:rPr>
                <w:rFonts w:ascii="Cambria Math" w:hAnsi="Cambria Math"/>
              </w:rPr>
              <m:t>k</m:t>
            </m:r>
            <m:r>
              <w:rPr>
                <w:rFonts w:ascii="Cambria Math" w:hAnsi="Cambria Math"/>
                <w:lang w:val="en-US"/>
              </w:rPr>
              <m:t xml:space="preserve">=1,…, </m:t>
            </m:r>
            <m:r>
              <w:rPr>
                <w:rFonts w:ascii="Cambria Math" w:hAnsi="Cambria Math"/>
              </w:rPr>
              <m:t>n</m:t>
            </m:r>
          </m:e>
          <m:sup>
            <m:r>
              <w:rPr>
                <w:rFonts w:ascii="Cambria Math" w:hAnsi="Cambria Math"/>
                <w:lang w:val="en-US"/>
              </w:rPr>
              <m:t>'</m:t>
            </m:r>
          </m:sup>
        </m:sSup>
        <m:r>
          <w:rPr>
            <w:rFonts w:ascii="Cambria Math" w:hAnsi="Cambria Math"/>
            <w:lang w:val="en-US"/>
          </w:rPr>
          <m:t xml:space="preserve">,  </m:t>
        </m:r>
        <m:sSub>
          <m:sSubPr>
            <m:ctrlPr>
              <w:rPr>
                <w:rFonts w:ascii="Cambria Math" w:hAnsi="Cambria Math"/>
                <w:i/>
                <w:szCs w:val="22"/>
              </w:rPr>
            </m:ctrlPr>
          </m:sSubPr>
          <m:e>
            <m:r>
              <w:rPr>
                <w:rFonts w:ascii="Cambria Math" w:hAnsi="Cambria Math"/>
                <w:lang w:val="en-US"/>
              </w:rPr>
              <m:t>1≤</m:t>
            </m:r>
            <m:r>
              <w:rPr>
                <w:rFonts w:ascii="Cambria Math" w:hAnsi="Cambria Math"/>
              </w:rPr>
              <m:t>j</m:t>
            </m:r>
          </m:e>
          <m:sub>
            <m:r>
              <w:rPr>
                <w:rFonts w:ascii="Cambria Math" w:hAnsi="Cambria Math"/>
              </w:rPr>
              <m:t>k</m:t>
            </m:r>
          </m:sub>
        </m:sSub>
        <m:r>
          <w:rPr>
            <w:rFonts w:ascii="Cambria Math" w:hAnsi="Cambria Math"/>
            <w:lang w:val="en-US"/>
          </w:rPr>
          <m:t>≤</m:t>
        </m:r>
        <m:r>
          <w:rPr>
            <w:rFonts w:ascii="Cambria Math" w:hAnsi="Cambria Math"/>
          </w:rPr>
          <m:t>N</m:t>
        </m:r>
      </m:oMath>
      <w:r w:rsidR="00C447CB" w:rsidRPr="004E4EDB">
        <w:rPr>
          <w:lang w:val="en-US"/>
        </w:rPr>
        <w:t xml:space="preserve">, </w:t>
      </w:r>
      <w:r>
        <w:rPr>
          <w:lang w:val="en-US"/>
        </w:rPr>
        <w:t>when</w:t>
      </w:r>
      <w:r w:rsidR="00C447CB" w:rsidRPr="004E4EDB">
        <w:rPr>
          <w:lang w:val="en-US"/>
        </w:rPr>
        <w:t xml:space="preserve"> </w:t>
      </w:r>
      <m:oMath>
        <m:acc>
          <m:accPr>
            <m:ctrlPr>
              <w:rPr>
                <w:rFonts w:ascii="Cambria Math" w:hAnsi="Cambria Math"/>
                <w:i/>
              </w:rPr>
            </m:ctrlPr>
          </m:accPr>
          <m:e>
            <m:r>
              <w:rPr>
                <w:rFonts w:ascii="Cambria Math" w:hAnsi="Cambria Math"/>
              </w:rPr>
              <m:t>k</m:t>
            </m:r>
          </m:e>
        </m:acc>
        <m:r>
          <w:rPr>
            <w:rFonts w:ascii="Cambria Math" w:hAnsi="Cambria Math"/>
            <w:lang w:val="en-US"/>
          </w:rPr>
          <m:t>≜1</m:t>
        </m:r>
      </m:oMath>
      <w:r w:rsidR="00C447CB" w:rsidRPr="004E4EDB">
        <w:rPr>
          <w:lang w:val="en-US"/>
        </w:rPr>
        <w:t xml:space="preserve">, </w:t>
      </w:r>
      <w:r w:rsidRPr="004E4EDB">
        <w:rPr>
          <w:lang w:val="en-US"/>
        </w:rPr>
        <w:t>as a result, the master node will always be a node</w:t>
      </w:r>
      <w:r w:rsidR="00C447CB" w:rsidRPr="004E4EDB">
        <w:rPr>
          <w:lang w:val="en-US"/>
        </w:rPr>
        <w:t xml:space="preserve">, </w:t>
      </w:r>
      <w:r w:rsidRPr="004E4EDB">
        <w:rPr>
          <w:lang w:val="en-US"/>
        </w:rPr>
        <w:t xml:space="preserve">the </w:t>
      </w:r>
      <w:commentRangeStart w:id="59"/>
      <w:r w:rsidRPr="004E4EDB">
        <w:rPr>
          <w:lang w:val="en-US"/>
        </w:rPr>
        <w:lastRenderedPageBreak/>
        <w:t xml:space="preserve">number </w:t>
      </w:r>
      <w:commentRangeEnd w:id="59"/>
      <w:r w:rsidR="00D72B51">
        <w:rPr>
          <w:rStyle w:val="ac"/>
        </w:rPr>
        <w:commentReference w:id="59"/>
      </w:r>
      <w:r w:rsidRPr="004E4EDB">
        <w:rPr>
          <w:lang w:val="en-US"/>
        </w:rPr>
        <w:t>of which is formed first.</w:t>
      </w:r>
      <w:r w:rsidR="00C447CB" w:rsidRPr="004E4EDB">
        <w:rPr>
          <w:lang w:val="en-US"/>
        </w:rPr>
        <w:t xml:space="preserve"> </w:t>
      </w:r>
      <w:r w:rsidRPr="004E4EDB">
        <w:rPr>
          <w:lang w:val="en-US"/>
        </w:rPr>
        <w:t xml:space="preserve">If already received </w:t>
      </w:r>
      <w:commentRangeStart w:id="60"/>
      <w:r w:rsidRPr="004E4EDB">
        <w:rPr>
          <w:lang w:val="en-US"/>
        </w:rPr>
        <w:t xml:space="preserve">number </w:t>
      </w:r>
      <w:commentRangeEnd w:id="60"/>
      <w:r w:rsidR="00D72B51">
        <w:rPr>
          <w:rStyle w:val="ac"/>
        </w:rPr>
        <w:commentReference w:id="60"/>
      </w:r>
      <m:oMath>
        <m:sSub>
          <m:sSubPr>
            <m:ctrlPr>
              <w:rPr>
                <w:rFonts w:ascii="Cambria Math" w:hAnsi="Cambria Math"/>
                <w:i/>
              </w:rPr>
            </m:ctrlPr>
          </m:sSubPr>
          <m:e>
            <m:r>
              <w:rPr>
                <w:rFonts w:ascii="Cambria Math" w:hAnsi="Cambria Math"/>
              </w:rPr>
              <m:t>j</m:t>
            </m:r>
          </m:e>
          <m:sub>
            <m:r>
              <w:rPr>
                <w:rFonts w:ascii="Cambria Math" w:hAnsi="Cambria Math"/>
                <w:lang w:val="en-US"/>
              </w:rPr>
              <m:t>k</m:t>
            </m:r>
          </m:sub>
        </m:sSub>
      </m:oMath>
      <w:r>
        <w:rPr>
          <w:lang w:val="en-US"/>
        </w:rPr>
        <w:t xml:space="preserve"> is </w:t>
      </w:r>
      <w:r w:rsidRPr="004E4EDB">
        <w:rPr>
          <w:lang w:val="en-US"/>
        </w:rPr>
        <w:t>accidentally repeat</w:t>
      </w:r>
      <w:r>
        <w:rPr>
          <w:lang w:val="en-US"/>
        </w:rPr>
        <w:t>ed</w:t>
      </w:r>
      <w:r w:rsidRPr="004E4EDB">
        <w:rPr>
          <w:lang w:val="en-US"/>
        </w:rPr>
        <w:t xml:space="preserve"> then the re-obtained </w:t>
      </w:r>
      <w:commentRangeStart w:id="61"/>
      <w:r w:rsidRPr="004E4EDB">
        <w:rPr>
          <w:lang w:val="en-US"/>
        </w:rPr>
        <w:t xml:space="preserve">number </w:t>
      </w:r>
      <w:commentRangeEnd w:id="61"/>
      <w:r w:rsidR="00D72B51">
        <w:rPr>
          <w:rStyle w:val="ac"/>
        </w:rPr>
        <w:commentReference w:id="61"/>
      </w:r>
      <w:r w:rsidRPr="004E4EDB">
        <w:rPr>
          <w:lang w:val="en-US"/>
        </w:rPr>
        <w:t>is skipped</w:t>
      </w:r>
      <w:r w:rsidR="00C447CB" w:rsidRPr="004E4EDB">
        <w:rPr>
          <w:lang w:val="en-US"/>
        </w:rPr>
        <w:t>.</w:t>
      </w:r>
    </w:p>
    <w:p w:rsidR="00C447CB" w:rsidRPr="00E80C8D" w:rsidRDefault="00257BCF" w:rsidP="00C447CB">
      <w:pPr>
        <w:pStyle w:val="1"/>
        <w:rPr>
          <w:lang w:val="en-US"/>
        </w:rPr>
      </w:pPr>
      <w:r w:rsidRPr="00DF551C">
        <w:rPr>
          <w:lang w:val="en-US"/>
        </w:rPr>
        <w:t xml:space="preserve">5 </w:t>
      </w:r>
      <w:r w:rsidR="004E4EDB">
        <w:rPr>
          <w:lang w:val="en-US"/>
        </w:rPr>
        <w:t>Conclusions</w:t>
      </w:r>
    </w:p>
    <w:p w:rsidR="00C447CB" w:rsidRPr="004E4EDB" w:rsidRDefault="004E4EDB" w:rsidP="00C447CB">
      <w:pPr>
        <w:jc w:val="both"/>
        <w:rPr>
          <w:lang w:val="en-US"/>
        </w:rPr>
      </w:pPr>
      <w:r>
        <w:rPr>
          <w:lang w:val="en-US"/>
        </w:rPr>
        <w:t>A</w:t>
      </w:r>
      <w:r w:rsidRPr="004E4EDB">
        <w:rPr>
          <w:lang w:val="en-US"/>
        </w:rPr>
        <w:t xml:space="preserve">ccording to the authors </w:t>
      </w:r>
      <w:r>
        <w:rPr>
          <w:lang w:val="en-US"/>
        </w:rPr>
        <w:t>t</w:t>
      </w:r>
      <w:r w:rsidRPr="004E4EDB">
        <w:rPr>
          <w:lang w:val="en-US"/>
        </w:rPr>
        <w:t xml:space="preserve">he proposed </w:t>
      </w:r>
      <w:r w:rsidR="00A4171E">
        <w:rPr>
          <w:lang w:val="en-US"/>
        </w:rPr>
        <w:t>sdBFT</w:t>
      </w:r>
      <w:r w:rsidR="00A4171E" w:rsidRPr="004E4EDB">
        <w:rPr>
          <w:lang w:val="en-US"/>
        </w:rPr>
        <w:t xml:space="preserve"> </w:t>
      </w:r>
      <w:r w:rsidRPr="004E4EDB">
        <w:rPr>
          <w:lang w:val="en-US"/>
        </w:rPr>
        <w:t>algorithm should have a higher speed</w:t>
      </w:r>
      <w:r>
        <w:rPr>
          <w:lang w:val="en-US"/>
        </w:rPr>
        <w:t>-in-action</w:t>
      </w:r>
      <w:r w:rsidR="00C447CB" w:rsidRPr="004E4EDB">
        <w:rPr>
          <w:lang w:val="en-US"/>
        </w:rPr>
        <w:t xml:space="preserve"> </w:t>
      </w:r>
      <w:r w:rsidRPr="004E4EDB">
        <w:rPr>
          <w:lang w:val="en-US"/>
        </w:rPr>
        <w:t xml:space="preserve">compared with </w:t>
      </w:r>
      <w:r w:rsidR="00C447CB" w:rsidRPr="004E4EDB">
        <w:rPr>
          <w:lang w:val="en-US"/>
        </w:rPr>
        <w:t xml:space="preserve">BFT </w:t>
      </w:r>
      <w:r>
        <w:rPr>
          <w:lang w:val="en-US"/>
        </w:rPr>
        <w:t>algorithms</w:t>
      </w:r>
      <w:r w:rsidR="00C447CB" w:rsidRPr="004E4EDB">
        <w:rPr>
          <w:lang w:val="en-US"/>
        </w:rPr>
        <w:t xml:space="preserve">. </w:t>
      </w:r>
      <w:r w:rsidRPr="004E4EDB">
        <w:rPr>
          <w:lang w:val="en-US"/>
        </w:rPr>
        <w:t xml:space="preserve">Changing the </w:t>
      </w:r>
      <w:del w:id="62" w:author="Andrei" w:date="2018-03-12T22:43:00Z">
        <w:r w:rsidRPr="004E4EDB" w:rsidDel="00D72B51">
          <w:rPr>
            <w:lang w:val="en-US"/>
          </w:rPr>
          <w:delText>ca</w:delText>
        </w:r>
        <w:r w:rsidDel="00D72B51">
          <w:rPr>
            <w:lang w:val="en-US"/>
          </w:rPr>
          <w:delText>pasity</w:delText>
        </w:r>
        <w:r w:rsidRPr="004E4EDB" w:rsidDel="00D72B51">
          <w:rPr>
            <w:lang w:val="en-US"/>
          </w:rPr>
          <w:delText xml:space="preserve"> </w:delText>
        </w:r>
      </w:del>
      <w:ins w:id="63" w:author="Andrei" w:date="2018-03-12T22:43:00Z">
        <w:r w:rsidR="00D72B51" w:rsidRPr="004E4EDB">
          <w:rPr>
            <w:lang w:val="en-US"/>
          </w:rPr>
          <w:t>ca</w:t>
        </w:r>
        <w:r w:rsidR="00D72B51">
          <w:rPr>
            <w:lang w:val="en-US"/>
          </w:rPr>
          <w:t>pa</w:t>
        </w:r>
        <w:r w:rsidR="00D72B51">
          <w:rPr>
            <w:lang w:val="en-US"/>
          </w:rPr>
          <w:t>c</w:t>
        </w:r>
        <w:r w:rsidR="00D72B51">
          <w:rPr>
            <w:lang w:val="en-US"/>
          </w:rPr>
          <w:t>ity</w:t>
        </w:r>
        <w:r w:rsidR="00D72B51" w:rsidRPr="004E4EDB">
          <w:rPr>
            <w:lang w:val="en-US"/>
          </w:rPr>
          <w:t xml:space="preserve"> </w:t>
        </w:r>
      </w:ins>
      <w:r w:rsidRPr="004E4EDB">
        <w:rPr>
          <w:lang w:val="en-US"/>
        </w:rPr>
        <w:t xml:space="preserve">of the </w:t>
      </w:r>
      <w:proofErr w:type="gramStart"/>
      <w:r w:rsidRPr="004E4EDB">
        <w:rPr>
          <w:lang w:val="en-US"/>
        </w:rPr>
        <w:t xml:space="preserve">set </w:t>
      </w:r>
      <w:proofErr w:type="gramEnd"/>
      <m:oMath>
        <m:sSub>
          <m:sSubPr>
            <m:ctrlPr>
              <w:rPr>
                <w:rFonts w:ascii="Cambria Math" w:hAnsi="Cambria Math"/>
                <w:i/>
              </w:rPr>
            </m:ctrlPr>
          </m:sSubPr>
          <m:e>
            <m:r>
              <w:rPr>
                <w:rFonts w:ascii="Cambria Math" w:hAnsi="Cambria Math"/>
                <w:lang w:val="en-US"/>
              </w:rPr>
              <m:t>B</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oMath>
      <w:r w:rsidR="00C447CB" w:rsidRPr="004E4EDB">
        <w:rPr>
          <w:lang w:val="en-US"/>
        </w:rPr>
        <w:t xml:space="preserve">, </w:t>
      </w:r>
      <w:r>
        <w:rPr>
          <w:lang w:val="en-US"/>
        </w:rPr>
        <w:t xml:space="preserve">it will be possible to </w:t>
      </w:r>
      <w:r w:rsidRPr="004E4EDB">
        <w:rPr>
          <w:lang w:val="en-US"/>
        </w:rPr>
        <w:t xml:space="preserve">control the speed of </w:t>
      </w:r>
      <w:r>
        <w:rPr>
          <w:lang w:val="en-US"/>
        </w:rPr>
        <w:t>new blocks creation</w:t>
      </w:r>
      <w:r w:rsidR="00C447CB" w:rsidRPr="004E4EDB">
        <w:rPr>
          <w:lang w:val="en-US"/>
        </w:rPr>
        <w:t xml:space="preserve">, </w:t>
      </w:r>
      <w:r w:rsidRPr="004E4EDB">
        <w:rPr>
          <w:lang w:val="en-US"/>
        </w:rPr>
        <w:t xml:space="preserve">in other words </w:t>
      </w:r>
      <w:r w:rsidR="00C447CB" w:rsidRPr="004E4EDB">
        <w:rPr>
          <w:lang w:val="en-US"/>
        </w:rPr>
        <w:t xml:space="preserve">– </w:t>
      </w:r>
      <w:r w:rsidRPr="004E4EDB">
        <w:rPr>
          <w:lang w:val="en-US"/>
        </w:rPr>
        <w:t>algorithm speed</w:t>
      </w:r>
      <w:r w:rsidR="00C447CB" w:rsidRPr="004E4EDB">
        <w:rPr>
          <w:lang w:val="en-US"/>
        </w:rPr>
        <w:t>.</w:t>
      </w:r>
    </w:p>
    <w:p w:rsidR="00C447CB" w:rsidRPr="004E4EDB" w:rsidRDefault="004E4EDB" w:rsidP="00C447CB">
      <w:pPr>
        <w:jc w:val="both"/>
        <w:rPr>
          <w:lang w:val="en-US"/>
        </w:rPr>
      </w:pPr>
      <w:r w:rsidRPr="004E4EDB">
        <w:rPr>
          <w:lang w:val="en-US"/>
        </w:rPr>
        <w:t>Potentially large number of consensus participants complicates the preliminary collusion,</w:t>
      </w:r>
      <w:r w:rsidR="00C447CB" w:rsidRPr="004E4EDB">
        <w:rPr>
          <w:lang w:val="en-US"/>
        </w:rPr>
        <w:t xml:space="preserve"> </w:t>
      </w:r>
      <w:r>
        <w:rPr>
          <w:lang w:val="en-US"/>
        </w:rPr>
        <w:t>w</w:t>
      </w:r>
      <w:r w:rsidRPr="004E4EDB">
        <w:rPr>
          <w:lang w:val="en-US"/>
        </w:rPr>
        <w:t>hen a group of voting nodes forms a new block</w:t>
      </w:r>
      <w:r w:rsidR="00C447CB" w:rsidRPr="004E4EDB">
        <w:rPr>
          <w:lang w:val="en-US"/>
        </w:rPr>
        <w:t xml:space="preserve">, </w:t>
      </w:r>
      <w:r w:rsidRPr="004E4EDB">
        <w:rPr>
          <w:lang w:val="en-US"/>
        </w:rPr>
        <w:t xml:space="preserve">managing the composition of the </w:t>
      </w:r>
      <w:r>
        <w:rPr>
          <w:lang w:val="en-US"/>
        </w:rPr>
        <w:t>block</w:t>
      </w:r>
      <w:r w:rsidRPr="004E4EDB">
        <w:rPr>
          <w:lang w:val="en-US"/>
        </w:rPr>
        <w:t xml:space="preserve"> at its discretion,</w:t>
      </w:r>
      <w:r w:rsidR="00C447CB" w:rsidRPr="004E4EDB">
        <w:rPr>
          <w:lang w:val="en-US"/>
        </w:rPr>
        <w:t xml:space="preserve"> </w:t>
      </w:r>
      <w:r w:rsidRPr="004E4EDB">
        <w:rPr>
          <w:lang w:val="en-US"/>
        </w:rPr>
        <w:t>since at the next consensus setting another set</w:t>
      </w:r>
      <w:r w:rsidR="00A4171E">
        <w:rPr>
          <w:lang w:val="en-US"/>
        </w:rPr>
        <w:t xml:space="preserve"> of </w:t>
      </w:r>
      <w:r w:rsidR="00A4171E" w:rsidRPr="00A4171E">
        <w:rPr>
          <w:lang w:val="en-US"/>
        </w:rPr>
        <w:t>voting nodes</w:t>
      </w:r>
      <w:r>
        <w:rPr>
          <w:lang w:val="en-US"/>
        </w:rPr>
        <w:t xml:space="preserve"> </w:t>
      </w:r>
      <m:oMath>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n</m:t>
                </m:r>
              </m:e>
              <m:sup>
                <m:r>
                  <w:rPr>
                    <w:rFonts w:ascii="Cambria Math" w:hAnsi="Cambria Math"/>
                    <w:lang w:val="en-US"/>
                  </w:rPr>
                  <m:t xml:space="preserve">' </m:t>
                </m:r>
              </m:sup>
            </m:sSup>
          </m:sub>
        </m:sSub>
      </m:oMath>
      <w:r w:rsidR="00C447CB" w:rsidRPr="004E4EDB">
        <w:rPr>
          <w:lang w:val="en-US"/>
        </w:rPr>
        <w:t xml:space="preserve"> </w:t>
      </w:r>
      <w:r w:rsidRPr="004E4EDB">
        <w:rPr>
          <w:lang w:val="en-US"/>
        </w:rPr>
        <w:t>will be selected</w:t>
      </w:r>
      <w:r w:rsidR="00C447CB" w:rsidRPr="004E4EDB">
        <w:rPr>
          <w:lang w:val="en-US"/>
        </w:rPr>
        <w:t>.</w:t>
      </w:r>
    </w:p>
    <w:p w:rsidR="00C447CB" w:rsidRPr="00A4171E" w:rsidRDefault="00A4171E" w:rsidP="00C447CB">
      <w:pPr>
        <w:jc w:val="both"/>
        <w:rPr>
          <w:lang w:val="en-US"/>
        </w:rPr>
      </w:pPr>
      <w:r w:rsidRPr="00A4171E">
        <w:rPr>
          <w:lang w:val="en-US"/>
        </w:rPr>
        <w:t xml:space="preserve">Pseudo-random selection of a plurality of voting nodes </w:t>
      </w:r>
      <m:oMath>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n</m:t>
                </m:r>
              </m:e>
              <m:sup>
                <m:r>
                  <w:rPr>
                    <w:rFonts w:ascii="Cambria Math" w:hAnsi="Cambria Math"/>
                    <w:lang w:val="en-US"/>
                  </w:rPr>
                  <m:t>'</m:t>
                </m:r>
              </m:sup>
            </m:sSup>
          </m:sub>
        </m:sSub>
      </m:oMath>
      <w:r w:rsidR="00C447CB" w:rsidRPr="00A4171E">
        <w:rPr>
          <w:lang w:val="en-US"/>
        </w:rPr>
        <w:t xml:space="preserve"> </w:t>
      </w:r>
      <w:r w:rsidRPr="00A4171E">
        <w:rPr>
          <w:lang w:val="en-US"/>
        </w:rPr>
        <w:t>according to the authors</w:t>
      </w:r>
      <w:r w:rsidR="00C447CB" w:rsidRPr="00A4171E">
        <w:rPr>
          <w:lang w:val="en-US"/>
        </w:rPr>
        <w:t xml:space="preserve"> </w:t>
      </w:r>
      <w:r w:rsidRPr="00A4171E">
        <w:rPr>
          <w:lang w:val="en-US"/>
        </w:rPr>
        <w:t xml:space="preserve">will not allow to have a significant influence on the choice of nodes </w:t>
      </w:r>
      <w:r>
        <w:rPr>
          <w:lang w:val="en-US"/>
        </w:rPr>
        <w:t xml:space="preserve">on </w:t>
      </w:r>
      <w:r w:rsidRPr="00A4171E">
        <w:rPr>
          <w:lang w:val="en-US"/>
        </w:rPr>
        <w:t>the next vote.</w:t>
      </w:r>
    </w:p>
    <w:p w:rsidR="00C447CB" w:rsidRPr="00A4171E" w:rsidRDefault="00A4171E" w:rsidP="00C447CB">
      <w:pPr>
        <w:jc w:val="both"/>
        <w:rPr>
          <w:lang w:val="en-US"/>
        </w:rPr>
      </w:pPr>
      <w:r w:rsidRPr="00A4171E">
        <w:rPr>
          <w:lang w:val="en-US"/>
        </w:rPr>
        <w:t>In the future, the authors propose to obtain experimental confirmation of theoretical positions</w:t>
      </w:r>
      <w:r w:rsidR="00C447CB" w:rsidRPr="00A4171E">
        <w:rPr>
          <w:lang w:val="en-US"/>
        </w:rPr>
        <w:t xml:space="preserve">, </w:t>
      </w:r>
      <w:r w:rsidRPr="00A4171E">
        <w:rPr>
          <w:lang w:val="en-US"/>
        </w:rPr>
        <w:t>outlined in this article</w:t>
      </w:r>
      <w:r w:rsidR="00C447CB" w:rsidRPr="00A4171E">
        <w:rPr>
          <w:lang w:val="en-US"/>
        </w:rPr>
        <w:t xml:space="preserve">, </w:t>
      </w:r>
      <w:r w:rsidRPr="00A4171E">
        <w:rPr>
          <w:lang w:val="en-US"/>
        </w:rPr>
        <w:t xml:space="preserve">evaluate the speed of the </w:t>
      </w:r>
      <w:r>
        <w:rPr>
          <w:lang w:val="en-US"/>
        </w:rPr>
        <w:t>sdBFT</w:t>
      </w:r>
      <w:r w:rsidRPr="00A4171E">
        <w:rPr>
          <w:lang w:val="en-US"/>
        </w:rPr>
        <w:t xml:space="preserve"> algorithm</w:t>
      </w:r>
      <w:r w:rsidR="00C447CB" w:rsidRPr="00A4171E">
        <w:rPr>
          <w:lang w:val="en-US"/>
        </w:rPr>
        <w:t xml:space="preserve">, </w:t>
      </w:r>
      <w:r w:rsidRPr="00A4171E">
        <w:rPr>
          <w:lang w:val="en-US"/>
        </w:rPr>
        <w:t xml:space="preserve">explore possible </w:t>
      </w:r>
      <w:r>
        <w:rPr>
          <w:lang w:val="en-US"/>
        </w:rPr>
        <w:t xml:space="preserve">blockchain </w:t>
      </w:r>
      <w:r w:rsidRPr="00A4171E">
        <w:rPr>
          <w:lang w:val="en-US"/>
        </w:rPr>
        <w:t>network locks</w:t>
      </w:r>
      <w:r w:rsidR="00C447CB" w:rsidRPr="00A4171E">
        <w:rPr>
          <w:lang w:val="en-US"/>
        </w:rPr>
        <w:t>.</w:t>
      </w:r>
    </w:p>
    <w:p w:rsidR="00C447CB" w:rsidRPr="00257BCF" w:rsidRDefault="00257BCF" w:rsidP="00C447CB">
      <w:pPr>
        <w:pStyle w:val="1"/>
        <w:rPr>
          <w:lang w:val="en-US"/>
        </w:rPr>
      </w:pPr>
      <w:r>
        <w:rPr>
          <w:lang w:val="en-US"/>
        </w:rPr>
        <w:t>References</w:t>
      </w:r>
    </w:p>
    <w:p w:rsidR="00257BCF" w:rsidRDefault="00257BCF" w:rsidP="00257BCF">
      <w:pPr>
        <w:tabs>
          <w:tab w:val="left" w:pos="220"/>
          <w:tab w:val="left" w:pos="720"/>
        </w:tabs>
        <w:autoSpaceDE w:val="0"/>
        <w:autoSpaceDN w:val="0"/>
        <w:adjustRightInd w:val="0"/>
        <w:spacing w:after="240" w:line="300" w:lineRule="atLeast"/>
        <w:rPr>
          <w:rFonts w:ascii="MS Mincho" w:eastAsia="MS Mincho" w:hAnsi="MS Mincho" w:cs="MS Mincho"/>
          <w:color w:val="000000"/>
          <w:sz w:val="24"/>
          <w:szCs w:val="24"/>
          <w:lang w:val="en-US" w:eastAsia="ru-RU"/>
        </w:rPr>
      </w:pPr>
      <w:r w:rsidRPr="00257BCF">
        <w:rPr>
          <w:rFonts w:ascii="Times" w:hAnsi="Times" w:cs="Times"/>
          <w:color w:val="000000"/>
          <w:sz w:val="26"/>
          <w:szCs w:val="26"/>
          <w:lang w:val="en-US" w:eastAsia="ru-RU"/>
        </w:rPr>
        <w:t>[1</w:t>
      </w:r>
      <w:proofErr w:type="gramStart"/>
      <w:r w:rsidRPr="00257BCF">
        <w:rPr>
          <w:rFonts w:ascii="Times" w:hAnsi="Times" w:cs="Times"/>
          <w:color w:val="000000"/>
          <w:sz w:val="26"/>
          <w:szCs w:val="26"/>
          <w:lang w:val="en-US" w:eastAsia="ru-RU"/>
        </w:rPr>
        <w:t>]  Satoshi</w:t>
      </w:r>
      <w:proofErr w:type="gramEnd"/>
      <w:r w:rsidRPr="00257BCF">
        <w:rPr>
          <w:rFonts w:ascii="Times" w:hAnsi="Times" w:cs="Times"/>
          <w:color w:val="000000"/>
          <w:sz w:val="26"/>
          <w:szCs w:val="26"/>
          <w:lang w:val="en-US" w:eastAsia="ru-RU"/>
        </w:rPr>
        <w:t xml:space="preserve"> Nakamoto (2009). “Bitcoin: A Peer-to-Peer Electronic Cash System”. </w:t>
      </w:r>
      <w:proofErr w:type="gramStart"/>
      <w:r w:rsidRPr="00257BCF">
        <w:rPr>
          <w:rFonts w:ascii="Times" w:hAnsi="Times" w:cs="Times"/>
          <w:color w:val="000000"/>
          <w:sz w:val="26"/>
          <w:szCs w:val="26"/>
          <w:lang w:val="en-US" w:eastAsia="ru-RU"/>
        </w:rPr>
        <w:t>www.bitcoin.org .</w:t>
      </w:r>
      <w:proofErr w:type="gramEnd"/>
      <w:r w:rsidRPr="00257BCF">
        <w:rPr>
          <w:rFonts w:ascii="Times" w:hAnsi="Times" w:cs="Times"/>
          <w:color w:val="000000"/>
          <w:sz w:val="26"/>
          <w:szCs w:val="26"/>
          <w:lang w:val="en-US" w:eastAsia="ru-RU"/>
        </w:rPr>
        <w:t xml:space="preserve"> </w:t>
      </w:r>
      <w:r w:rsidRPr="00257BCF">
        <w:rPr>
          <w:rFonts w:ascii="MS Mincho" w:eastAsia="MS Mincho" w:hAnsi="MS Mincho" w:cs="MS Mincho" w:hint="eastAsia"/>
          <w:color w:val="000000"/>
          <w:sz w:val="24"/>
          <w:szCs w:val="24"/>
          <w:lang w:val="en-US" w:eastAsia="ru-RU"/>
        </w:rPr>
        <w:t> </w:t>
      </w:r>
    </w:p>
    <w:p w:rsidR="00257BCF" w:rsidRPr="00DF551C" w:rsidRDefault="00257BCF" w:rsidP="00257BCF">
      <w:pPr>
        <w:tabs>
          <w:tab w:val="left" w:pos="220"/>
          <w:tab w:val="left" w:pos="720"/>
        </w:tabs>
        <w:autoSpaceDE w:val="0"/>
        <w:autoSpaceDN w:val="0"/>
        <w:adjustRightInd w:val="0"/>
        <w:spacing w:after="240" w:line="300" w:lineRule="atLeast"/>
        <w:rPr>
          <w:rFonts w:ascii="MS Mincho" w:eastAsia="MS Mincho" w:hAnsi="MS Mincho" w:cs="MS Mincho"/>
          <w:color w:val="000000"/>
          <w:sz w:val="24"/>
          <w:szCs w:val="24"/>
          <w:lang w:val="en-US" w:eastAsia="ru-RU"/>
        </w:rPr>
      </w:pPr>
      <w:r w:rsidRPr="00257BCF">
        <w:rPr>
          <w:rFonts w:ascii="Times" w:hAnsi="Times" w:cs="Times"/>
          <w:color w:val="000000"/>
          <w:sz w:val="26"/>
          <w:szCs w:val="26"/>
          <w:lang w:val="en-US" w:eastAsia="ru-RU"/>
        </w:rPr>
        <w:t>[2</w:t>
      </w:r>
      <w:proofErr w:type="gramStart"/>
      <w:r w:rsidRPr="00257BCF">
        <w:rPr>
          <w:rFonts w:ascii="Times" w:hAnsi="Times" w:cs="Times"/>
          <w:color w:val="000000"/>
          <w:sz w:val="26"/>
          <w:szCs w:val="26"/>
          <w:lang w:val="en-US" w:eastAsia="ru-RU"/>
        </w:rPr>
        <w:t>]  (</w:t>
      </w:r>
      <w:proofErr w:type="gramEnd"/>
      <w:r w:rsidRPr="00257BCF">
        <w:rPr>
          <w:rFonts w:ascii="Times" w:hAnsi="Times" w:cs="Times"/>
          <w:color w:val="000000"/>
          <w:sz w:val="26"/>
          <w:szCs w:val="26"/>
          <w:lang w:val="en-US" w:eastAsia="ru-RU"/>
        </w:rPr>
        <w:t>2018.01.10). “Transactions Speeds: How Do Cryptocurrencies Stack Up To Visa or PayPal?</w:t>
      </w:r>
      <w:proofErr w:type="gramStart"/>
      <w:r w:rsidRPr="00257BCF">
        <w:rPr>
          <w:rFonts w:ascii="Times" w:hAnsi="Times" w:cs="Times"/>
          <w:color w:val="000000"/>
          <w:sz w:val="26"/>
          <w:szCs w:val="26"/>
          <w:lang w:val="en-US" w:eastAsia="ru-RU"/>
        </w:rPr>
        <w:t>”.</w:t>
      </w:r>
      <w:proofErr w:type="gramEnd"/>
      <w:r w:rsidRPr="00257BCF">
        <w:rPr>
          <w:rFonts w:ascii="Times" w:hAnsi="Times" w:cs="Times"/>
          <w:color w:val="000000"/>
          <w:sz w:val="26"/>
          <w:szCs w:val="26"/>
          <w:lang w:val="en-US" w:eastAsia="ru-RU"/>
        </w:rPr>
        <w:t xml:space="preserve"> </w:t>
      </w:r>
      <w:r w:rsidRPr="00DF551C">
        <w:rPr>
          <w:rFonts w:ascii="Times" w:hAnsi="Times" w:cs="Times"/>
          <w:color w:val="000000"/>
          <w:sz w:val="26"/>
          <w:szCs w:val="26"/>
          <w:lang w:val="en-US" w:eastAsia="ru-RU"/>
        </w:rPr>
        <w:t xml:space="preserve">https://howmuch.net/articles/crypto-transaction-speeds-compared. </w:t>
      </w:r>
      <w:r w:rsidRPr="00DF551C">
        <w:rPr>
          <w:rFonts w:ascii="MS Mincho" w:eastAsia="MS Mincho" w:hAnsi="MS Mincho" w:cs="MS Mincho" w:hint="eastAsia"/>
          <w:color w:val="000000"/>
          <w:sz w:val="24"/>
          <w:szCs w:val="24"/>
          <w:lang w:val="en-US" w:eastAsia="ru-RU"/>
        </w:rPr>
        <w:t> </w:t>
      </w:r>
    </w:p>
    <w:p w:rsidR="00257BCF" w:rsidRPr="00257BCF" w:rsidRDefault="00257BCF" w:rsidP="00257BCF">
      <w:pPr>
        <w:tabs>
          <w:tab w:val="left" w:pos="220"/>
          <w:tab w:val="left" w:pos="720"/>
        </w:tabs>
        <w:autoSpaceDE w:val="0"/>
        <w:autoSpaceDN w:val="0"/>
        <w:adjustRightInd w:val="0"/>
        <w:spacing w:after="240" w:line="300" w:lineRule="atLeast"/>
        <w:rPr>
          <w:rFonts w:ascii="Times" w:hAnsi="Times" w:cs="Times"/>
          <w:color w:val="000000"/>
          <w:sz w:val="24"/>
          <w:szCs w:val="24"/>
          <w:lang w:val="en-US" w:eastAsia="ru-RU"/>
        </w:rPr>
      </w:pPr>
      <w:r w:rsidRPr="00257BCF">
        <w:rPr>
          <w:rFonts w:ascii="Times" w:hAnsi="Times" w:cs="Times"/>
          <w:color w:val="000000"/>
          <w:sz w:val="26"/>
          <w:szCs w:val="26"/>
          <w:lang w:val="en-US" w:eastAsia="ru-RU"/>
        </w:rPr>
        <w:t>[3</w:t>
      </w:r>
      <w:proofErr w:type="gramStart"/>
      <w:r w:rsidRPr="00257BCF">
        <w:rPr>
          <w:rFonts w:ascii="Times" w:hAnsi="Times" w:cs="Times"/>
          <w:color w:val="000000"/>
          <w:sz w:val="26"/>
          <w:szCs w:val="26"/>
          <w:lang w:val="en-US" w:eastAsia="ru-RU"/>
        </w:rPr>
        <w:t>]  </w:t>
      </w:r>
      <w:proofErr w:type="spellStart"/>
      <w:r w:rsidRPr="00257BCF">
        <w:rPr>
          <w:rFonts w:ascii="Times" w:hAnsi="Times" w:cs="Times"/>
          <w:color w:val="000000"/>
          <w:sz w:val="26"/>
          <w:szCs w:val="26"/>
          <w:lang w:val="en-US" w:eastAsia="ru-RU"/>
        </w:rPr>
        <w:t>BitFury</w:t>
      </w:r>
      <w:proofErr w:type="spellEnd"/>
      <w:proofErr w:type="gramEnd"/>
      <w:r w:rsidRPr="00257BCF">
        <w:rPr>
          <w:rFonts w:ascii="Times" w:hAnsi="Times" w:cs="Times"/>
          <w:color w:val="000000"/>
          <w:sz w:val="26"/>
          <w:szCs w:val="26"/>
          <w:lang w:val="en-US" w:eastAsia="ru-RU"/>
        </w:rPr>
        <w:t xml:space="preserve"> Group (2015.09.13). “Proof of Stake versus Proof of Work”. http://bitfury.com/content/5-white-papers</w:t>
      </w:r>
      <w:r>
        <w:rPr>
          <w:rFonts w:ascii="Times" w:hAnsi="Times" w:cs="Times"/>
          <w:color w:val="000000"/>
          <w:sz w:val="26"/>
          <w:szCs w:val="26"/>
          <w:lang w:val="en-US" w:eastAsia="ru-RU"/>
        </w:rPr>
        <w:t>- research/pos-vs-pow-1.0.2.pdf</w:t>
      </w:r>
      <w:r w:rsidRPr="00257BCF">
        <w:rPr>
          <w:rFonts w:ascii="Times" w:hAnsi="Times" w:cs="Times"/>
          <w:color w:val="000000"/>
          <w:sz w:val="26"/>
          <w:szCs w:val="26"/>
          <w:lang w:val="en-US" w:eastAsia="ru-RU"/>
        </w:rPr>
        <w:t xml:space="preserve">. </w:t>
      </w:r>
      <w:r w:rsidRPr="00257BCF">
        <w:rPr>
          <w:rFonts w:ascii="MS Mincho" w:eastAsia="MS Mincho" w:hAnsi="MS Mincho" w:cs="MS Mincho" w:hint="eastAsia"/>
          <w:color w:val="000000"/>
          <w:sz w:val="24"/>
          <w:szCs w:val="24"/>
          <w:lang w:val="en-US" w:eastAsia="ru-RU"/>
        </w:rPr>
        <w:t> </w:t>
      </w:r>
    </w:p>
    <w:p w:rsidR="00257BCF" w:rsidRPr="00257BCF" w:rsidRDefault="00257BCF" w:rsidP="00257BCF">
      <w:pPr>
        <w:tabs>
          <w:tab w:val="left" w:pos="220"/>
          <w:tab w:val="left" w:pos="720"/>
        </w:tabs>
        <w:autoSpaceDE w:val="0"/>
        <w:autoSpaceDN w:val="0"/>
        <w:adjustRightInd w:val="0"/>
        <w:spacing w:after="240" w:line="300" w:lineRule="atLeast"/>
        <w:rPr>
          <w:rFonts w:ascii="MS Mincho" w:eastAsia="MS Mincho" w:hAnsi="MS Mincho" w:cs="MS Mincho"/>
          <w:color w:val="000000"/>
          <w:sz w:val="24"/>
          <w:szCs w:val="24"/>
          <w:lang w:val="en-US" w:eastAsia="ru-RU"/>
        </w:rPr>
      </w:pPr>
      <w:r w:rsidRPr="00257BCF">
        <w:rPr>
          <w:rFonts w:ascii="Times" w:hAnsi="Times" w:cs="Times"/>
          <w:color w:val="000000"/>
          <w:sz w:val="26"/>
          <w:szCs w:val="26"/>
          <w:lang w:val="en-US" w:eastAsia="ru-RU"/>
        </w:rPr>
        <w:t>[4</w:t>
      </w:r>
      <w:proofErr w:type="gramStart"/>
      <w:r w:rsidRPr="00257BCF">
        <w:rPr>
          <w:rFonts w:ascii="Times" w:hAnsi="Times" w:cs="Times"/>
          <w:color w:val="000000"/>
          <w:sz w:val="26"/>
          <w:szCs w:val="26"/>
          <w:lang w:val="en-US" w:eastAsia="ru-RU"/>
        </w:rPr>
        <w:t>]  Andrew</w:t>
      </w:r>
      <w:proofErr w:type="gramEnd"/>
      <w:r w:rsidRPr="00257BCF">
        <w:rPr>
          <w:rFonts w:ascii="Times" w:hAnsi="Times" w:cs="Times"/>
          <w:color w:val="000000"/>
          <w:sz w:val="26"/>
          <w:szCs w:val="26"/>
          <w:lang w:val="en-US" w:eastAsia="ru-RU"/>
        </w:rPr>
        <w:t xml:space="preserve"> Miller, Yu Xia, Kyle Croman, Elaine Shi, Dawn Song (2016). “The Honey Badger of BFT Protocols”. https</w:t>
      </w:r>
      <w:r>
        <w:rPr>
          <w:rFonts w:ascii="Times" w:hAnsi="Times" w:cs="Times"/>
          <w:color w:val="000000"/>
          <w:sz w:val="26"/>
          <w:szCs w:val="26"/>
          <w:lang w:val="en-US" w:eastAsia="ru-RU"/>
        </w:rPr>
        <w:t>://eprint.iacr.org/2016/199.pdf</w:t>
      </w:r>
      <w:r w:rsidRPr="00257BCF">
        <w:rPr>
          <w:rFonts w:ascii="Times" w:hAnsi="Times" w:cs="Times"/>
          <w:color w:val="000000"/>
          <w:sz w:val="26"/>
          <w:szCs w:val="26"/>
          <w:lang w:val="en-US" w:eastAsia="ru-RU"/>
        </w:rPr>
        <w:t xml:space="preserve">. </w:t>
      </w:r>
      <w:r w:rsidRPr="00257BCF">
        <w:rPr>
          <w:rFonts w:ascii="MS Mincho" w:eastAsia="MS Mincho" w:hAnsi="MS Mincho" w:cs="MS Mincho" w:hint="eastAsia"/>
          <w:color w:val="000000"/>
          <w:sz w:val="24"/>
          <w:szCs w:val="24"/>
          <w:lang w:val="en-US" w:eastAsia="ru-RU"/>
        </w:rPr>
        <w:t> </w:t>
      </w:r>
    </w:p>
    <w:p w:rsidR="00257BCF" w:rsidRDefault="00257BCF" w:rsidP="00257BCF">
      <w:pPr>
        <w:tabs>
          <w:tab w:val="left" w:pos="220"/>
          <w:tab w:val="left" w:pos="720"/>
        </w:tabs>
        <w:autoSpaceDE w:val="0"/>
        <w:autoSpaceDN w:val="0"/>
        <w:adjustRightInd w:val="0"/>
        <w:spacing w:after="240" w:line="300" w:lineRule="atLeast"/>
        <w:rPr>
          <w:rFonts w:ascii="MS Mincho" w:eastAsia="MS Mincho" w:hAnsi="MS Mincho" w:cs="MS Mincho"/>
          <w:color w:val="000000"/>
          <w:sz w:val="24"/>
          <w:szCs w:val="24"/>
          <w:lang w:eastAsia="ru-RU"/>
        </w:rPr>
      </w:pPr>
      <w:r>
        <w:rPr>
          <w:rFonts w:ascii="Times" w:hAnsi="Times" w:cs="Times"/>
          <w:color w:val="000000"/>
          <w:sz w:val="26"/>
          <w:szCs w:val="26"/>
          <w:lang w:val="en-US" w:eastAsia="ru-RU"/>
        </w:rPr>
        <w:t>[</w:t>
      </w:r>
      <w:r w:rsidRPr="00257BCF">
        <w:rPr>
          <w:rFonts w:ascii="Times" w:hAnsi="Times" w:cs="Times"/>
          <w:color w:val="000000"/>
          <w:sz w:val="26"/>
          <w:szCs w:val="26"/>
          <w:lang w:val="en-US" w:eastAsia="ru-RU"/>
        </w:rPr>
        <w:t>5</w:t>
      </w:r>
      <w:proofErr w:type="gramStart"/>
      <w:r w:rsidRPr="00257BCF">
        <w:rPr>
          <w:rFonts w:ascii="Times" w:hAnsi="Times" w:cs="Times"/>
          <w:color w:val="000000"/>
          <w:sz w:val="26"/>
          <w:szCs w:val="26"/>
          <w:lang w:val="en-US" w:eastAsia="ru-RU"/>
        </w:rPr>
        <w:t>]  Leslie</w:t>
      </w:r>
      <w:proofErr w:type="gramEnd"/>
      <w:r w:rsidRPr="00257BCF">
        <w:rPr>
          <w:rFonts w:ascii="Times" w:hAnsi="Times" w:cs="Times"/>
          <w:color w:val="000000"/>
          <w:sz w:val="26"/>
          <w:szCs w:val="26"/>
          <w:lang w:val="en-US" w:eastAsia="ru-RU"/>
        </w:rPr>
        <w:t xml:space="preserve"> </w:t>
      </w:r>
      <w:proofErr w:type="spellStart"/>
      <w:r w:rsidRPr="00257BCF">
        <w:rPr>
          <w:rFonts w:ascii="Times" w:hAnsi="Times" w:cs="Times"/>
          <w:color w:val="000000"/>
          <w:sz w:val="26"/>
          <w:szCs w:val="26"/>
          <w:lang w:val="en-US" w:eastAsia="ru-RU"/>
        </w:rPr>
        <w:t>Lamport</w:t>
      </w:r>
      <w:proofErr w:type="spellEnd"/>
      <w:r w:rsidRPr="00257BCF">
        <w:rPr>
          <w:rFonts w:ascii="Times" w:hAnsi="Times" w:cs="Times"/>
          <w:color w:val="000000"/>
          <w:sz w:val="26"/>
          <w:szCs w:val="26"/>
          <w:lang w:val="en-US" w:eastAsia="ru-RU"/>
        </w:rPr>
        <w:t xml:space="preserve">, Robert </w:t>
      </w:r>
      <w:proofErr w:type="spellStart"/>
      <w:r w:rsidRPr="00257BCF">
        <w:rPr>
          <w:rFonts w:ascii="Times" w:hAnsi="Times" w:cs="Times"/>
          <w:color w:val="000000"/>
          <w:sz w:val="26"/>
          <w:szCs w:val="26"/>
          <w:lang w:val="en-US" w:eastAsia="ru-RU"/>
        </w:rPr>
        <w:t>Shostak</w:t>
      </w:r>
      <w:proofErr w:type="spellEnd"/>
      <w:r w:rsidRPr="00257BCF">
        <w:rPr>
          <w:rFonts w:ascii="Times" w:hAnsi="Times" w:cs="Times"/>
          <w:color w:val="000000"/>
          <w:sz w:val="26"/>
          <w:szCs w:val="26"/>
          <w:lang w:val="en-US" w:eastAsia="ru-RU"/>
        </w:rPr>
        <w:t xml:space="preserve">, Marshall Pease (1982). “The Byzantine Generals Problem”. ACM Transactions on Programming Languages and Systems. </w:t>
      </w:r>
      <w:r>
        <w:rPr>
          <w:rFonts w:ascii="Times" w:hAnsi="Times" w:cs="Times"/>
          <w:color w:val="000000"/>
          <w:sz w:val="26"/>
          <w:szCs w:val="26"/>
          <w:lang w:eastAsia="ru-RU"/>
        </w:rPr>
        <w:t xml:space="preserve">T.4, 3: 382–401. </w:t>
      </w:r>
      <w:r>
        <w:rPr>
          <w:rFonts w:ascii="MS Mincho" w:eastAsia="MS Mincho" w:hAnsi="MS Mincho" w:cs="MS Mincho" w:hint="eastAsia"/>
          <w:color w:val="000000"/>
          <w:sz w:val="24"/>
          <w:szCs w:val="24"/>
          <w:lang w:eastAsia="ru-RU"/>
        </w:rPr>
        <w:t> </w:t>
      </w:r>
    </w:p>
    <w:p w:rsidR="00257BCF" w:rsidRDefault="00257BCF" w:rsidP="00257BCF">
      <w:pPr>
        <w:tabs>
          <w:tab w:val="left" w:pos="220"/>
          <w:tab w:val="left" w:pos="720"/>
        </w:tabs>
        <w:autoSpaceDE w:val="0"/>
        <w:autoSpaceDN w:val="0"/>
        <w:adjustRightInd w:val="0"/>
        <w:spacing w:after="240" w:line="300" w:lineRule="atLeast"/>
        <w:rPr>
          <w:rFonts w:ascii="Times" w:hAnsi="Times" w:cs="Times"/>
          <w:color w:val="000000"/>
          <w:sz w:val="26"/>
          <w:szCs w:val="26"/>
          <w:lang w:val="en-US" w:eastAsia="ru-RU"/>
        </w:rPr>
      </w:pPr>
      <w:r w:rsidRPr="00257BCF">
        <w:rPr>
          <w:rFonts w:ascii="Times" w:hAnsi="Times" w:cs="Times"/>
          <w:color w:val="000000"/>
          <w:sz w:val="26"/>
          <w:szCs w:val="26"/>
          <w:lang w:val="en-US" w:eastAsia="ru-RU"/>
        </w:rPr>
        <w:t>[6</w:t>
      </w:r>
      <w:proofErr w:type="gramStart"/>
      <w:r w:rsidRPr="00257BCF">
        <w:rPr>
          <w:rFonts w:ascii="Times" w:hAnsi="Times" w:cs="Times"/>
          <w:color w:val="000000"/>
          <w:sz w:val="26"/>
          <w:szCs w:val="26"/>
          <w:lang w:val="en-US" w:eastAsia="ru-RU"/>
        </w:rPr>
        <w:t>]  National</w:t>
      </w:r>
      <w:proofErr w:type="gramEnd"/>
      <w:r w:rsidRPr="00257BCF">
        <w:rPr>
          <w:rFonts w:ascii="Times" w:hAnsi="Times" w:cs="Times"/>
          <w:color w:val="000000"/>
          <w:sz w:val="26"/>
          <w:szCs w:val="26"/>
          <w:lang w:val="en-US" w:eastAsia="ru-RU"/>
        </w:rPr>
        <w:t xml:space="preserve"> Institute of Standards and Technology. SHA-3 Standard: Permutation-Based Hash and Extendable-Output Functions. </w:t>
      </w:r>
      <w:r w:rsidR="003E4D6E">
        <w:fldChar w:fldCharType="begin"/>
      </w:r>
      <w:r w:rsidR="003E4D6E" w:rsidRPr="003E4D6E">
        <w:rPr>
          <w:lang w:val="en-US"/>
          <w:rPrChange w:id="64" w:author="Andrei" w:date="2018-03-12T21:45:00Z">
            <w:rPr/>
          </w:rPrChange>
        </w:rPr>
        <w:instrText xml:space="preserve"> HYPERLINK "https://nvlpubs.nist.gov/nistpubs/FIPS/NIST.FIPS.202.pdf" </w:instrText>
      </w:r>
      <w:r w:rsidR="003E4D6E">
        <w:fldChar w:fldCharType="separate"/>
      </w:r>
      <w:r w:rsidRPr="009456E2">
        <w:rPr>
          <w:rStyle w:val="a5"/>
          <w:rFonts w:ascii="Times" w:hAnsi="Times" w:cs="Times"/>
          <w:sz w:val="26"/>
          <w:szCs w:val="26"/>
          <w:lang w:val="en-US" w:eastAsia="ru-RU"/>
        </w:rPr>
        <w:t>https://nvlpubs.nist.gov/nistpubs/FIPS/NIST.FIPS.202.pdf</w:t>
      </w:r>
      <w:r w:rsidR="003E4D6E">
        <w:rPr>
          <w:rStyle w:val="a5"/>
          <w:rFonts w:ascii="Times" w:hAnsi="Times" w:cs="Times"/>
          <w:sz w:val="26"/>
          <w:szCs w:val="26"/>
          <w:lang w:val="en-US" w:eastAsia="ru-RU"/>
        </w:rPr>
        <w:fldChar w:fldCharType="end"/>
      </w:r>
      <w:r>
        <w:rPr>
          <w:rFonts w:ascii="Times" w:hAnsi="Times" w:cs="Times"/>
          <w:color w:val="000000"/>
          <w:sz w:val="26"/>
          <w:szCs w:val="26"/>
          <w:lang w:val="en-US" w:eastAsia="ru-RU"/>
        </w:rPr>
        <w:t>.</w:t>
      </w:r>
    </w:p>
    <w:p w:rsidR="00257BCF" w:rsidRPr="00C266F6" w:rsidRDefault="00257BCF" w:rsidP="00257BCF">
      <w:pPr>
        <w:autoSpaceDE w:val="0"/>
        <w:autoSpaceDN w:val="0"/>
        <w:adjustRightInd w:val="0"/>
        <w:spacing w:after="240" w:line="300" w:lineRule="atLeast"/>
        <w:rPr>
          <w:rFonts w:ascii="Times" w:hAnsi="Times" w:cs="Times"/>
          <w:color w:val="000000"/>
          <w:sz w:val="24"/>
          <w:szCs w:val="24"/>
          <w:lang w:val="en-US" w:eastAsia="ru-RU"/>
        </w:rPr>
      </w:pPr>
      <w:r w:rsidRPr="00257BCF">
        <w:rPr>
          <w:rFonts w:ascii="Times" w:hAnsi="Times" w:cs="Times"/>
          <w:color w:val="000000"/>
          <w:sz w:val="26"/>
          <w:szCs w:val="26"/>
          <w:lang w:val="en-US" w:eastAsia="ru-RU"/>
        </w:rPr>
        <w:t>[7]</w:t>
      </w:r>
      <w:r>
        <w:rPr>
          <w:rFonts w:ascii="Times" w:hAnsi="Times" w:cs="Times"/>
          <w:color w:val="000000"/>
          <w:sz w:val="26"/>
          <w:szCs w:val="26"/>
          <w:lang w:val="en-US" w:eastAsia="ru-RU"/>
        </w:rPr>
        <w:t xml:space="preserve"> </w:t>
      </w:r>
      <w:proofErr w:type="spellStart"/>
      <w:r w:rsidRPr="00257BCF">
        <w:rPr>
          <w:rFonts w:ascii="Times" w:hAnsi="Times" w:cs="Times"/>
          <w:color w:val="000000"/>
          <w:sz w:val="26"/>
          <w:szCs w:val="26"/>
          <w:lang w:val="en-US" w:eastAsia="ru-RU"/>
        </w:rPr>
        <w:t>S.Josefsson</w:t>
      </w:r>
      <w:proofErr w:type="spellEnd"/>
      <w:r w:rsidRPr="00257BCF">
        <w:rPr>
          <w:rFonts w:ascii="Times" w:hAnsi="Times" w:cs="Times"/>
          <w:color w:val="000000"/>
          <w:sz w:val="26"/>
          <w:szCs w:val="26"/>
          <w:lang w:val="en-US" w:eastAsia="ru-RU"/>
        </w:rPr>
        <w:t xml:space="preserve">, </w:t>
      </w:r>
      <w:proofErr w:type="spellStart"/>
      <w:r w:rsidRPr="00257BCF">
        <w:rPr>
          <w:rFonts w:ascii="Times" w:hAnsi="Times" w:cs="Times"/>
          <w:color w:val="000000"/>
          <w:sz w:val="26"/>
          <w:szCs w:val="26"/>
          <w:lang w:val="en-US" w:eastAsia="ru-RU"/>
        </w:rPr>
        <w:t>I.Liusvaara</w:t>
      </w:r>
      <w:proofErr w:type="spellEnd"/>
      <w:r w:rsidRPr="00257BCF">
        <w:rPr>
          <w:rFonts w:ascii="Times" w:hAnsi="Times" w:cs="Times"/>
          <w:color w:val="000000"/>
          <w:sz w:val="26"/>
          <w:szCs w:val="26"/>
          <w:lang w:val="en-US" w:eastAsia="ru-RU"/>
        </w:rPr>
        <w:t>. “Edwards-Curve Digital Signature Algorithm (</w:t>
      </w:r>
      <w:proofErr w:type="spellStart"/>
      <w:r w:rsidRPr="00257BCF">
        <w:rPr>
          <w:rFonts w:ascii="Times" w:hAnsi="Times" w:cs="Times"/>
          <w:color w:val="000000"/>
          <w:sz w:val="26"/>
          <w:szCs w:val="26"/>
          <w:lang w:val="en-US" w:eastAsia="ru-RU"/>
        </w:rPr>
        <w:t>EdDSA</w:t>
      </w:r>
      <w:proofErr w:type="spellEnd"/>
      <w:r w:rsidRPr="00257BCF">
        <w:rPr>
          <w:rFonts w:ascii="Times" w:hAnsi="Times" w:cs="Times"/>
          <w:color w:val="000000"/>
          <w:sz w:val="26"/>
          <w:szCs w:val="26"/>
          <w:lang w:val="en-US" w:eastAsia="ru-RU"/>
        </w:rPr>
        <w:t xml:space="preserve">)”. </w:t>
      </w:r>
      <w:r w:rsidRPr="00C266F6">
        <w:rPr>
          <w:rFonts w:ascii="Times" w:hAnsi="Times" w:cs="Times"/>
          <w:color w:val="000000"/>
          <w:sz w:val="26"/>
          <w:szCs w:val="26"/>
          <w:lang w:val="en-US" w:eastAsia="ru-RU"/>
        </w:rPr>
        <w:t>IETF RFC. https://tools.ietf.org/html/rfc8032</w:t>
      </w:r>
      <w:r>
        <w:rPr>
          <w:rFonts w:ascii="Times" w:hAnsi="Times" w:cs="Times"/>
          <w:color w:val="000000"/>
          <w:sz w:val="26"/>
          <w:szCs w:val="26"/>
          <w:lang w:val="en-US" w:eastAsia="ru-RU"/>
        </w:rPr>
        <w:t>.</w:t>
      </w:r>
      <w:r w:rsidRPr="00C266F6">
        <w:rPr>
          <w:rFonts w:ascii="Times" w:hAnsi="Times" w:cs="Times"/>
          <w:color w:val="000000"/>
          <w:sz w:val="26"/>
          <w:szCs w:val="26"/>
          <w:lang w:val="en-US" w:eastAsia="ru-RU"/>
        </w:rPr>
        <w:t xml:space="preserve"> </w:t>
      </w:r>
      <w:r w:rsidRPr="00257BCF">
        <w:rPr>
          <w:rFonts w:ascii="Times" w:hAnsi="Times" w:cs="Times"/>
          <w:color w:val="000000"/>
          <w:sz w:val="26"/>
          <w:szCs w:val="26"/>
          <w:lang w:val="en-US" w:eastAsia="ru-RU"/>
        </w:rPr>
        <w:t xml:space="preserve"> </w:t>
      </w:r>
      <w:r w:rsidRPr="00257BCF">
        <w:rPr>
          <w:rFonts w:ascii="MS Mincho" w:eastAsia="MS Mincho" w:hAnsi="MS Mincho" w:cs="MS Mincho" w:hint="eastAsia"/>
          <w:color w:val="000000"/>
          <w:sz w:val="24"/>
          <w:szCs w:val="24"/>
          <w:lang w:val="en-US" w:eastAsia="ru-RU"/>
        </w:rPr>
        <w:t> </w:t>
      </w:r>
    </w:p>
    <w:p w:rsidR="00257BCF" w:rsidRPr="00257BCF" w:rsidRDefault="00257BCF" w:rsidP="00257BCF">
      <w:pPr>
        <w:tabs>
          <w:tab w:val="left" w:pos="220"/>
          <w:tab w:val="left" w:pos="720"/>
        </w:tabs>
        <w:autoSpaceDE w:val="0"/>
        <w:autoSpaceDN w:val="0"/>
        <w:adjustRightInd w:val="0"/>
        <w:spacing w:after="240" w:line="300" w:lineRule="atLeast"/>
        <w:rPr>
          <w:rFonts w:ascii="Times" w:hAnsi="Times" w:cs="Times"/>
          <w:color w:val="000000"/>
          <w:sz w:val="24"/>
          <w:szCs w:val="24"/>
          <w:lang w:val="en-US" w:eastAsia="ru-RU"/>
        </w:rPr>
      </w:pPr>
    </w:p>
    <w:p w:rsidR="00257BCF" w:rsidRPr="00257BCF" w:rsidRDefault="00257BCF" w:rsidP="00257BCF">
      <w:pPr>
        <w:tabs>
          <w:tab w:val="left" w:pos="220"/>
          <w:tab w:val="left" w:pos="720"/>
        </w:tabs>
        <w:autoSpaceDE w:val="0"/>
        <w:autoSpaceDN w:val="0"/>
        <w:adjustRightInd w:val="0"/>
        <w:spacing w:after="240" w:line="300" w:lineRule="atLeast"/>
        <w:rPr>
          <w:rFonts w:ascii="Times" w:hAnsi="Times" w:cs="Times"/>
          <w:color w:val="000000"/>
          <w:sz w:val="24"/>
          <w:szCs w:val="24"/>
          <w:lang w:val="en-US" w:eastAsia="ru-RU"/>
        </w:rPr>
      </w:pPr>
    </w:p>
    <w:p w:rsidR="00C447CB" w:rsidRPr="00C447CB" w:rsidRDefault="00C447CB" w:rsidP="007D42F9">
      <w:pPr>
        <w:autoSpaceDE w:val="0"/>
        <w:autoSpaceDN w:val="0"/>
        <w:adjustRightInd w:val="0"/>
        <w:spacing w:after="240" w:line="360" w:lineRule="atLeast"/>
        <w:rPr>
          <w:rFonts w:ascii="Times" w:hAnsi="Times" w:cs="Times"/>
          <w:color w:val="000000"/>
          <w:lang w:val="en-US" w:eastAsia="ru-RU"/>
        </w:rPr>
      </w:pPr>
    </w:p>
    <w:sectPr w:rsidR="00C447CB" w:rsidRPr="00C447CB" w:rsidSect="001F7A6C">
      <w:pgSz w:w="11900" w:h="16840"/>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Andrei" w:date="2018-03-12T22:19:00Z" w:initials="A">
    <w:p w:rsidR="00B42604" w:rsidRPr="00B42604" w:rsidRDefault="00B42604">
      <w:pPr>
        <w:pStyle w:val="ad"/>
        <w:rPr>
          <w:lang w:val="en-US"/>
        </w:rPr>
      </w:pPr>
      <w:r>
        <w:rPr>
          <w:rStyle w:val="ac"/>
        </w:rPr>
        <w:annotationRef/>
      </w:r>
      <w:proofErr w:type="gramStart"/>
      <w:r>
        <w:rPr>
          <w:lang w:val="en-US"/>
        </w:rPr>
        <w:t>choice</w:t>
      </w:r>
      <w:proofErr w:type="gramEnd"/>
    </w:p>
  </w:comment>
  <w:comment w:id="23" w:author="Andrei" w:date="2018-03-12T22:19:00Z" w:initials="A">
    <w:p w:rsidR="009D06D4" w:rsidRPr="009D06D4" w:rsidRDefault="009D06D4">
      <w:pPr>
        <w:pStyle w:val="ad"/>
        <w:rPr>
          <w:lang w:val="en-US"/>
        </w:rPr>
      </w:pPr>
      <w:r>
        <w:rPr>
          <w:rStyle w:val="ac"/>
        </w:rPr>
        <w:annotationRef/>
      </w:r>
      <w:proofErr w:type="gramStart"/>
      <w:r>
        <w:rPr>
          <w:lang w:val="en-US"/>
        </w:rPr>
        <w:t>index</w:t>
      </w:r>
      <w:proofErr w:type="gramEnd"/>
    </w:p>
  </w:comment>
  <w:comment w:id="26" w:author="Andrei" w:date="2018-03-12T22:22:00Z" w:initials="A">
    <w:p w:rsidR="002C631F" w:rsidRPr="002C631F" w:rsidRDefault="002C631F">
      <w:pPr>
        <w:pStyle w:val="ad"/>
        <w:rPr>
          <w:lang w:val="en-US"/>
        </w:rPr>
      </w:pPr>
      <w:r>
        <w:rPr>
          <w:rStyle w:val="ac"/>
        </w:rPr>
        <w:annotationRef/>
      </w:r>
      <w:proofErr w:type="gramStart"/>
      <w:r>
        <w:rPr>
          <w:lang w:val="en-US"/>
        </w:rPr>
        <w:t>index</w:t>
      </w:r>
      <w:proofErr w:type="gramEnd"/>
    </w:p>
  </w:comment>
  <w:comment w:id="35" w:author="Andrei" w:date="2018-03-12T22:26:00Z" w:initials="A">
    <w:p w:rsidR="002C631F" w:rsidRDefault="002C631F">
      <w:pPr>
        <w:pStyle w:val="ad"/>
      </w:pPr>
      <w:r>
        <w:rPr>
          <w:rStyle w:val="ac"/>
        </w:rPr>
        <w:annotationRef/>
      </w:r>
      <w:proofErr w:type="spellStart"/>
      <w:r w:rsidRPr="002C631F">
        <w:t>discarded</w:t>
      </w:r>
      <w:proofErr w:type="spellEnd"/>
    </w:p>
  </w:comment>
  <w:comment w:id="48" w:author="Andrei" w:date="2018-03-12T22:34:00Z" w:initials="A">
    <w:p w:rsidR="00993902" w:rsidRPr="00993902" w:rsidRDefault="00993902">
      <w:pPr>
        <w:pStyle w:val="ad"/>
        <w:rPr>
          <w:lang w:val="en-US"/>
        </w:rPr>
      </w:pPr>
      <w:r>
        <w:rPr>
          <w:rStyle w:val="ac"/>
        </w:rPr>
        <w:annotationRef/>
      </w:r>
      <w:proofErr w:type="gramStart"/>
      <w:r>
        <w:rPr>
          <w:lang w:val="en-US"/>
        </w:rPr>
        <w:t>index</w:t>
      </w:r>
      <w:proofErr w:type="gramEnd"/>
    </w:p>
  </w:comment>
  <w:comment w:id="51" w:author="Andrei" w:date="2018-03-12T22:38:00Z" w:initials="A">
    <w:p w:rsidR="00993902" w:rsidRPr="00993902" w:rsidRDefault="00993902">
      <w:pPr>
        <w:pStyle w:val="ad"/>
        <w:rPr>
          <w:lang w:val="en-US"/>
        </w:rPr>
      </w:pPr>
      <w:r>
        <w:rPr>
          <w:rStyle w:val="ac"/>
        </w:rPr>
        <w:annotationRef/>
      </w:r>
      <w:proofErr w:type="gramStart"/>
      <w:r>
        <w:rPr>
          <w:lang w:val="en-US"/>
        </w:rPr>
        <w:t>index</w:t>
      </w:r>
      <w:proofErr w:type="gramEnd"/>
    </w:p>
  </w:comment>
  <w:comment w:id="52" w:author="Andrei" w:date="2018-03-12T22:38:00Z" w:initials="A">
    <w:p w:rsidR="00993902" w:rsidRPr="00993902" w:rsidRDefault="00993902">
      <w:pPr>
        <w:pStyle w:val="ad"/>
        <w:rPr>
          <w:lang w:val="en-US"/>
        </w:rPr>
      </w:pPr>
      <w:r>
        <w:rPr>
          <w:rStyle w:val="ac"/>
        </w:rPr>
        <w:annotationRef/>
      </w:r>
      <w:proofErr w:type="gramStart"/>
      <w:r>
        <w:rPr>
          <w:lang w:val="en-US"/>
        </w:rPr>
        <w:t>index</w:t>
      </w:r>
      <w:proofErr w:type="gramEnd"/>
    </w:p>
  </w:comment>
  <w:comment w:id="55" w:author="Andrei" w:date="2018-03-12T22:39:00Z" w:initials="A">
    <w:p w:rsidR="00993902" w:rsidRPr="00993902" w:rsidRDefault="00993902">
      <w:pPr>
        <w:pStyle w:val="ad"/>
        <w:rPr>
          <w:lang w:val="en-US"/>
        </w:rPr>
      </w:pPr>
      <w:r>
        <w:rPr>
          <w:rStyle w:val="ac"/>
        </w:rPr>
        <w:annotationRef/>
      </w:r>
      <w:proofErr w:type="gramStart"/>
      <w:r>
        <w:rPr>
          <w:lang w:val="en-US"/>
        </w:rPr>
        <w:t>index</w:t>
      </w:r>
      <w:proofErr w:type="gramEnd"/>
    </w:p>
  </w:comment>
  <w:comment w:id="58" w:author="Andrei" w:date="2018-03-12T22:42:00Z" w:initials="A">
    <w:p w:rsidR="00D72B51" w:rsidRPr="00D72B51" w:rsidRDefault="00D72B51">
      <w:pPr>
        <w:pStyle w:val="ad"/>
        <w:rPr>
          <w:lang w:val="en-US"/>
        </w:rPr>
      </w:pPr>
      <w:r>
        <w:rPr>
          <w:rStyle w:val="ac"/>
        </w:rPr>
        <w:annotationRef/>
      </w:r>
      <w:proofErr w:type="gramStart"/>
      <w:r>
        <w:rPr>
          <w:lang w:val="en-US"/>
        </w:rPr>
        <w:t>indexes</w:t>
      </w:r>
      <w:proofErr w:type="gramEnd"/>
    </w:p>
  </w:comment>
  <w:comment w:id="59" w:author="Andrei" w:date="2018-03-12T22:42:00Z" w:initials="A">
    <w:p w:rsidR="00D72B51" w:rsidRPr="00D72B51" w:rsidRDefault="00D72B51">
      <w:pPr>
        <w:pStyle w:val="ad"/>
        <w:rPr>
          <w:lang w:val="en-US"/>
        </w:rPr>
      </w:pPr>
      <w:r>
        <w:rPr>
          <w:rStyle w:val="ac"/>
        </w:rPr>
        <w:annotationRef/>
      </w:r>
      <w:proofErr w:type="gramStart"/>
      <w:r>
        <w:rPr>
          <w:lang w:val="en-US"/>
        </w:rPr>
        <w:t>index</w:t>
      </w:r>
      <w:proofErr w:type="gramEnd"/>
    </w:p>
  </w:comment>
  <w:comment w:id="60" w:author="Andrei" w:date="2018-03-12T22:43:00Z" w:initials="A">
    <w:p w:rsidR="00D72B51" w:rsidRPr="00D72B51" w:rsidRDefault="00D72B51">
      <w:pPr>
        <w:pStyle w:val="ad"/>
        <w:rPr>
          <w:lang w:val="en-US"/>
        </w:rPr>
      </w:pPr>
      <w:r>
        <w:rPr>
          <w:rStyle w:val="ac"/>
        </w:rPr>
        <w:annotationRef/>
      </w:r>
      <w:proofErr w:type="gramStart"/>
      <w:r>
        <w:rPr>
          <w:lang w:val="en-US"/>
        </w:rPr>
        <w:t>index</w:t>
      </w:r>
      <w:proofErr w:type="gramEnd"/>
    </w:p>
  </w:comment>
  <w:comment w:id="61" w:author="Andrei" w:date="2018-03-12T22:43:00Z" w:initials="A">
    <w:p w:rsidR="00D72B51" w:rsidRPr="00D72B51" w:rsidRDefault="00D72B51">
      <w:pPr>
        <w:pStyle w:val="ad"/>
        <w:rPr>
          <w:lang w:val="en-US"/>
        </w:rPr>
      </w:pPr>
      <w:r>
        <w:rPr>
          <w:rStyle w:val="ac"/>
        </w:rPr>
        <w:annotationRef/>
      </w:r>
      <w:proofErr w:type="gramStart"/>
      <w:r>
        <w:rPr>
          <w:lang w:val="en-US"/>
        </w:rPr>
        <w:t>index</w:t>
      </w:r>
      <w:proofErr w:type="gramEnd"/>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CC"/>
    <w:family w:val="roman"/>
    <w:pitch w:val="variable"/>
    <w:sig w:usb0="E0002EFF" w:usb1="C000785B" w:usb2="00000009" w:usb3="00000000" w:csb0="000001FF" w:csb1="00000000"/>
  </w:font>
  <w:font w:name="Apple Chancery">
    <w:altName w:val="Courier New"/>
    <w:charset w:val="B1"/>
    <w:family w:val="script"/>
    <w:pitch w:val="variable"/>
    <w:sig w:usb0="00000000" w:usb1="00000003" w:usb2="00000000" w:usb3="00000000" w:csb0="000001F3"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C06773C"/>
    <w:multiLevelType w:val="hybridMultilevel"/>
    <w:tmpl w:val="04CE8E1C"/>
    <w:lvl w:ilvl="0" w:tplc="0419000F">
      <w:start w:val="1"/>
      <w:numFmt w:val="decimal"/>
      <w:lvlText w:val="%1."/>
      <w:lvlJc w:val="left"/>
      <w:pPr>
        <w:ind w:left="1004" w:hanging="360"/>
      </w:pPr>
    </w:lvl>
    <w:lvl w:ilvl="1" w:tplc="04190019">
      <w:start w:val="1"/>
      <w:numFmt w:val="lowerLetter"/>
      <w:lvlText w:val="%2."/>
      <w:lvlJc w:val="left"/>
      <w:pPr>
        <w:ind w:left="1724" w:hanging="360"/>
      </w:pPr>
    </w:lvl>
    <w:lvl w:ilvl="2" w:tplc="0419001B">
      <w:start w:val="1"/>
      <w:numFmt w:val="lowerRoman"/>
      <w:lvlText w:val="%3."/>
      <w:lvlJc w:val="right"/>
      <w:pPr>
        <w:ind w:left="2444" w:hanging="180"/>
      </w:pPr>
    </w:lvl>
    <w:lvl w:ilvl="3" w:tplc="0419000F">
      <w:start w:val="1"/>
      <w:numFmt w:val="decimal"/>
      <w:lvlText w:val="%4."/>
      <w:lvlJc w:val="left"/>
      <w:pPr>
        <w:ind w:left="3164" w:hanging="360"/>
      </w:pPr>
    </w:lvl>
    <w:lvl w:ilvl="4" w:tplc="04190019">
      <w:start w:val="1"/>
      <w:numFmt w:val="lowerLetter"/>
      <w:lvlText w:val="%5."/>
      <w:lvlJc w:val="left"/>
      <w:pPr>
        <w:ind w:left="3884" w:hanging="360"/>
      </w:pPr>
    </w:lvl>
    <w:lvl w:ilvl="5" w:tplc="0419001B">
      <w:start w:val="1"/>
      <w:numFmt w:val="lowerRoman"/>
      <w:lvlText w:val="%6."/>
      <w:lvlJc w:val="right"/>
      <w:pPr>
        <w:ind w:left="4604" w:hanging="180"/>
      </w:pPr>
    </w:lvl>
    <w:lvl w:ilvl="6" w:tplc="0419000F">
      <w:start w:val="1"/>
      <w:numFmt w:val="decimal"/>
      <w:lvlText w:val="%7."/>
      <w:lvlJc w:val="left"/>
      <w:pPr>
        <w:ind w:left="5324" w:hanging="360"/>
      </w:pPr>
    </w:lvl>
    <w:lvl w:ilvl="7" w:tplc="04190019">
      <w:start w:val="1"/>
      <w:numFmt w:val="lowerLetter"/>
      <w:lvlText w:val="%8."/>
      <w:lvlJc w:val="left"/>
      <w:pPr>
        <w:ind w:left="6044" w:hanging="360"/>
      </w:pPr>
    </w:lvl>
    <w:lvl w:ilvl="8" w:tplc="0419001B">
      <w:start w:val="1"/>
      <w:numFmt w:val="lowerRoman"/>
      <w:lvlText w:val="%9."/>
      <w:lvlJc w:val="right"/>
      <w:pPr>
        <w:ind w:left="6764" w:hanging="180"/>
      </w:pPr>
    </w:lvl>
  </w:abstractNum>
  <w:abstractNum w:abstractNumId="2">
    <w:nsid w:val="42324218"/>
    <w:multiLevelType w:val="hybridMultilevel"/>
    <w:tmpl w:val="63D0AD58"/>
    <w:lvl w:ilvl="0" w:tplc="D662FD9E">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3">
    <w:nsid w:val="4A001D91"/>
    <w:multiLevelType w:val="hybridMultilevel"/>
    <w:tmpl w:val="10A884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59A01DC2"/>
    <w:multiLevelType w:val="hybridMultilevel"/>
    <w:tmpl w:val="98C07F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3"/>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6A4D"/>
    <w:rsid w:val="00002B07"/>
    <w:rsid w:val="00057800"/>
    <w:rsid w:val="00064BD8"/>
    <w:rsid w:val="0014167E"/>
    <w:rsid w:val="00176618"/>
    <w:rsid w:val="00194D80"/>
    <w:rsid w:val="001A3B08"/>
    <w:rsid w:val="001F7A6C"/>
    <w:rsid w:val="00257BCF"/>
    <w:rsid w:val="002864D8"/>
    <w:rsid w:val="002C631F"/>
    <w:rsid w:val="002F7C37"/>
    <w:rsid w:val="00316C01"/>
    <w:rsid w:val="003E4D6E"/>
    <w:rsid w:val="004D0C26"/>
    <w:rsid w:val="004D5472"/>
    <w:rsid w:val="004D7C61"/>
    <w:rsid w:val="004E4EDB"/>
    <w:rsid w:val="004F01E1"/>
    <w:rsid w:val="00536A4D"/>
    <w:rsid w:val="00547F5D"/>
    <w:rsid w:val="005D1675"/>
    <w:rsid w:val="005D4659"/>
    <w:rsid w:val="005E08AD"/>
    <w:rsid w:val="005E2659"/>
    <w:rsid w:val="00627064"/>
    <w:rsid w:val="0066433A"/>
    <w:rsid w:val="006C443F"/>
    <w:rsid w:val="006D1153"/>
    <w:rsid w:val="006E0813"/>
    <w:rsid w:val="006F59DF"/>
    <w:rsid w:val="00710627"/>
    <w:rsid w:val="00712888"/>
    <w:rsid w:val="0074087F"/>
    <w:rsid w:val="007D42F9"/>
    <w:rsid w:val="008046E0"/>
    <w:rsid w:val="00812C2A"/>
    <w:rsid w:val="00821CA2"/>
    <w:rsid w:val="0082295B"/>
    <w:rsid w:val="00831D58"/>
    <w:rsid w:val="008B4451"/>
    <w:rsid w:val="008B7BCB"/>
    <w:rsid w:val="008E67B1"/>
    <w:rsid w:val="008F60BA"/>
    <w:rsid w:val="009208DD"/>
    <w:rsid w:val="009400EF"/>
    <w:rsid w:val="00946C23"/>
    <w:rsid w:val="00993902"/>
    <w:rsid w:val="009C7F73"/>
    <w:rsid w:val="009D06D4"/>
    <w:rsid w:val="00A3686D"/>
    <w:rsid w:val="00A4171E"/>
    <w:rsid w:val="00A70A39"/>
    <w:rsid w:val="00AB0A5E"/>
    <w:rsid w:val="00AF3CA4"/>
    <w:rsid w:val="00B11361"/>
    <w:rsid w:val="00B42604"/>
    <w:rsid w:val="00B84EB7"/>
    <w:rsid w:val="00BD2F6C"/>
    <w:rsid w:val="00C04AFE"/>
    <w:rsid w:val="00C266F6"/>
    <w:rsid w:val="00C33564"/>
    <w:rsid w:val="00C447CB"/>
    <w:rsid w:val="00C75B4F"/>
    <w:rsid w:val="00CE4126"/>
    <w:rsid w:val="00CF601F"/>
    <w:rsid w:val="00CF7878"/>
    <w:rsid w:val="00D055FE"/>
    <w:rsid w:val="00D064E1"/>
    <w:rsid w:val="00D14BC6"/>
    <w:rsid w:val="00D600B9"/>
    <w:rsid w:val="00D72B51"/>
    <w:rsid w:val="00D72C43"/>
    <w:rsid w:val="00DF551C"/>
    <w:rsid w:val="00E80C8D"/>
    <w:rsid w:val="00E9224C"/>
    <w:rsid w:val="00F02276"/>
    <w:rsid w:val="00F9493E"/>
    <w:rsid w:val="00FB36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055FE"/>
    <w:rPr>
      <w:sz w:val="28"/>
      <w:szCs w:val="28"/>
      <w:lang w:eastAsia="en-US"/>
    </w:rPr>
  </w:style>
  <w:style w:type="paragraph" w:styleId="1">
    <w:name w:val="heading 1"/>
    <w:basedOn w:val="a"/>
    <w:next w:val="a"/>
    <w:link w:val="10"/>
    <w:uiPriority w:val="9"/>
    <w:qFormat/>
    <w:rsid w:val="00C447CB"/>
    <w:pPr>
      <w:keepNext/>
      <w:keepLines/>
      <w:spacing w:before="480" w:line="276" w:lineRule="auto"/>
      <w:outlineLvl w:val="0"/>
    </w:pPr>
    <w:rPr>
      <w:rFonts w:eastAsia="Times New Roman"/>
      <w:b/>
      <w:bCs/>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uiPriority w:val="20"/>
    <w:qFormat/>
    <w:rsid w:val="00316C01"/>
    <w:rPr>
      <w:i/>
      <w:iCs/>
    </w:rPr>
  </w:style>
  <w:style w:type="character" w:styleId="a4">
    <w:name w:val="Placeholder Text"/>
    <w:basedOn w:val="a0"/>
    <w:uiPriority w:val="99"/>
    <w:semiHidden/>
    <w:rsid w:val="00A3686D"/>
    <w:rPr>
      <w:color w:val="808080"/>
    </w:rPr>
  </w:style>
  <w:style w:type="character" w:customStyle="1" w:styleId="10">
    <w:name w:val="Заголовок 1 Знак"/>
    <w:basedOn w:val="a0"/>
    <w:link w:val="1"/>
    <w:uiPriority w:val="9"/>
    <w:rsid w:val="00C447CB"/>
    <w:rPr>
      <w:rFonts w:eastAsia="Times New Roman"/>
      <w:b/>
      <w:bCs/>
      <w:sz w:val="28"/>
      <w:szCs w:val="28"/>
    </w:rPr>
  </w:style>
  <w:style w:type="character" w:styleId="a5">
    <w:name w:val="Hyperlink"/>
    <w:uiPriority w:val="99"/>
    <w:unhideWhenUsed/>
    <w:rsid w:val="00C447CB"/>
    <w:rPr>
      <w:color w:val="0000FF"/>
      <w:u w:val="single"/>
    </w:rPr>
  </w:style>
  <w:style w:type="paragraph" w:styleId="a6">
    <w:name w:val="List Paragraph"/>
    <w:basedOn w:val="a"/>
    <w:uiPriority w:val="34"/>
    <w:qFormat/>
    <w:rsid w:val="00C447CB"/>
    <w:pPr>
      <w:spacing w:after="200" w:line="276" w:lineRule="auto"/>
      <w:ind w:left="720" w:firstLine="284"/>
      <w:contextualSpacing/>
    </w:pPr>
    <w:rPr>
      <w:sz w:val="24"/>
      <w:szCs w:val="24"/>
    </w:rPr>
  </w:style>
  <w:style w:type="paragraph" w:styleId="a7">
    <w:name w:val="Bibliography"/>
    <w:basedOn w:val="a"/>
    <w:next w:val="a"/>
    <w:uiPriority w:val="37"/>
    <w:unhideWhenUsed/>
    <w:rsid w:val="00C447CB"/>
    <w:pPr>
      <w:spacing w:after="200" w:line="276" w:lineRule="auto"/>
      <w:ind w:firstLine="284"/>
    </w:pPr>
    <w:rPr>
      <w:sz w:val="24"/>
      <w:szCs w:val="24"/>
    </w:rPr>
  </w:style>
  <w:style w:type="paragraph" w:styleId="a8">
    <w:name w:val="caption"/>
    <w:basedOn w:val="a"/>
    <w:next w:val="a"/>
    <w:uiPriority w:val="35"/>
    <w:unhideWhenUsed/>
    <w:qFormat/>
    <w:rsid w:val="00C447CB"/>
    <w:pPr>
      <w:tabs>
        <w:tab w:val="left" w:pos="4536"/>
      </w:tabs>
      <w:spacing w:after="200"/>
      <w:ind w:firstLine="284"/>
    </w:pPr>
    <w:rPr>
      <w:bCs/>
      <w:sz w:val="24"/>
      <w:szCs w:val="24"/>
    </w:rPr>
  </w:style>
  <w:style w:type="paragraph" w:customStyle="1" w:styleId="a9">
    <w:name w:val="Формула"/>
    <w:basedOn w:val="a"/>
    <w:autoRedefine/>
    <w:qFormat/>
    <w:rsid w:val="00C447CB"/>
    <w:pPr>
      <w:tabs>
        <w:tab w:val="left" w:pos="6804"/>
      </w:tabs>
      <w:spacing w:after="200" w:line="276" w:lineRule="auto"/>
      <w:ind w:firstLine="993"/>
    </w:pPr>
    <w:rPr>
      <w:rFonts w:ascii="Cambria Math" w:hAnsi="Cambria Math"/>
      <w:i/>
      <w:sz w:val="24"/>
      <w:szCs w:val="24"/>
      <w:lang w:val="en-US"/>
    </w:rPr>
  </w:style>
  <w:style w:type="character" w:customStyle="1" w:styleId="UnresolvedMention">
    <w:name w:val="Unresolved Mention"/>
    <w:basedOn w:val="a0"/>
    <w:uiPriority w:val="99"/>
    <w:rsid w:val="00257BCF"/>
    <w:rPr>
      <w:color w:val="808080"/>
      <w:shd w:val="clear" w:color="auto" w:fill="E6E6E6"/>
    </w:rPr>
  </w:style>
  <w:style w:type="paragraph" w:styleId="aa">
    <w:name w:val="Balloon Text"/>
    <w:basedOn w:val="a"/>
    <w:link w:val="ab"/>
    <w:uiPriority w:val="99"/>
    <w:semiHidden/>
    <w:unhideWhenUsed/>
    <w:rsid w:val="003E4D6E"/>
    <w:rPr>
      <w:rFonts w:ascii="Tahoma" w:hAnsi="Tahoma" w:cs="Tahoma"/>
      <w:sz w:val="16"/>
      <w:szCs w:val="16"/>
    </w:rPr>
  </w:style>
  <w:style w:type="character" w:customStyle="1" w:styleId="ab">
    <w:name w:val="Текст выноски Знак"/>
    <w:basedOn w:val="a0"/>
    <w:link w:val="aa"/>
    <w:uiPriority w:val="99"/>
    <w:semiHidden/>
    <w:rsid w:val="003E4D6E"/>
    <w:rPr>
      <w:rFonts w:ascii="Tahoma" w:hAnsi="Tahoma" w:cs="Tahoma"/>
      <w:sz w:val="16"/>
      <w:szCs w:val="16"/>
      <w:lang w:eastAsia="en-US"/>
    </w:rPr>
  </w:style>
  <w:style w:type="character" w:styleId="ac">
    <w:name w:val="annotation reference"/>
    <w:basedOn w:val="a0"/>
    <w:uiPriority w:val="99"/>
    <w:semiHidden/>
    <w:unhideWhenUsed/>
    <w:rsid w:val="00B42604"/>
    <w:rPr>
      <w:sz w:val="16"/>
      <w:szCs w:val="16"/>
    </w:rPr>
  </w:style>
  <w:style w:type="paragraph" w:styleId="ad">
    <w:name w:val="annotation text"/>
    <w:basedOn w:val="a"/>
    <w:link w:val="ae"/>
    <w:uiPriority w:val="99"/>
    <w:semiHidden/>
    <w:unhideWhenUsed/>
    <w:rsid w:val="00B42604"/>
    <w:rPr>
      <w:sz w:val="20"/>
      <w:szCs w:val="20"/>
    </w:rPr>
  </w:style>
  <w:style w:type="character" w:customStyle="1" w:styleId="ae">
    <w:name w:val="Текст примечания Знак"/>
    <w:basedOn w:val="a0"/>
    <w:link w:val="ad"/>
    <w:uiPriority w:val="99"/>
    <w:semiHidden/>
    <w:rsid w:val="00B42604"/>
    <w:rPr>
      <w:lang w:eastAsia="en-US"/>
    </w:rPr>
  </w:style>
  <w:style w:type="paragraph" w:styleId="af">
    <w:name w:val="annotation subject"/>
    <w:basedOn w:val="ad"/>
    <w:next w:val="ad"/>
    <w:link w:val="af0"/>
    <w:uiPriority w:val="99"/>
    <w:semiHidden/>
    <w:unhideWhenUsed/>
    <w:rsid w:val="00B42604"/>
    <w:rPr>
      <w:b/>
      <w:bCs/>
    </w:rPr>
  </w:style>
  <w:style w:type="character" w:customStyle="1" w:styleId="af0">
    <w:name w:val="Тема примечания Знак"/>
    <w:basedOn w:val="ae"/>
    <w:link w:val="af"/>
    <w:uiPriority w:val="99"/>
    <w:semiHidden/>
    <w:rsid w:val="00B42604"/>
    <w:rPr>
      <w:b/>
      <w:bCs/>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055FE"/>
    <w:rPr>
      <w:sz w:val="28"/>
      <w:szCs w:val="28"/>
      <w:lang w:eastAsia="en-US"/>
    </w:rPr>
  </w:style>
  <w:style w:type="paragraph" w:styleId="1">
    <w:name w:val="heading 1"/>
    <w:basedOn w:val="a"/>
    <w:next w:val="a"/>
    <w:link w:val="10"/>
    <w:uiPriority w:val="9"/>
    <w:qFormat/>
    <w:rsid w:val="00C447CB"/>
    <w:pPr>
      <w:keepNext/>
      <w:keepLines/>
      <w:spacing w:before="480" w:line="276" w:lineRule="auto"/>
      <w:outlineLvl w:val="0"/>
    </w:pPr>
    <w:rPr>
      <w:rFonts w:eastAsia="Times New Roman"/>
      <w:b/>
      <w:bCs/>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uiPriority w:val="20"/>
    <w:qFormat/>
    <w:rsid w:val="00316C01"/>
    <w:rPr>
      <w:i/>
      <w:iCs/>
    </w:rPr>
  </w:style>
  <w:style w:type="character" w:styleId="a4">
    <w:name w:val="Placeholder Text"/>
    <w:basedOn w:val="a0"/>
    <w:uiPriority w:val="99"/>
    <w:semiHidden/>
    <w:rsid w:val="00A3686D"/>
    <w:rPr>
      <w:color w:val="808080"/>
    </w:rPr>
  </w:style>
  <w:style w:type="character" w:customStyle="1" w:styleId="10">
    <w:name w:val="Заголовок 1 Знак"/>
    <w:basedOn w:val="a0"/>
    <w:link w:val="1"/>
    <w:uiPriority w:val="9"/>
    <w:rsid w:val="00C447CB"/>
    <w:rPr>
      <w:rFonts w:eastAsia="Times New Roman"/>
      <w:b/>
      <w:bCs/>
      <w:sz w:val="28"/>
      <w:szCs w:val="28"/>
    </w:rPr>
  </w:style>
  <w:style w:type="character" w:styleId="a5">
    <w:name w:val="Hyperlink"/>
    <w:uiPriority w:val="99"/>
    <w:unhideWhenUsed/>
    <w:rsid w:val="00C447CB"/>
    <w:rPr>
      <w:color w:val="0000FF"/>
      <w:u w:val="single"/>
    </w:rPr>
  </w:style>
  <w:style w:type="paragraph" w:styleId="a6">
    <w:name w:val="List Paragraph"/>
    <w:basedOn w:val="a"/>
    <w:uiPriority w:val="34"/>
    <w:qFormat/>
    <w:rsid w:val="00C447CB"/>
    <w:pPr>
      <w:spacing w:after="200" w:line="276" w:lineRule="auto"/>
      <w:ind w:left="720" w:firstLine="284"/>
      <w:contextualSpacing/>
    </w:pPr>
    <w:rPr>
      <w:sz w:val="24"/>
      <w:szCs w:val="24"/>
    </w:rPr>
  </w:style>
  <w:style w:type="paragraph" w:styleId="a7">
    <w:name w:val="Bibliography"/>
    <w:basedOn w:val="a"/>
    <w:next w:val="a"/>
    <w:uiPriority w:val="37"/>
    <w:unhideWhenUsed/>
    <w:rsid w:val="00C447CB"/>
    <w:pPr>
      <w:spacing w:after="200" w:line="276" w:lineRule="auto"/>
      <w:ind w:firstLine="284"/>
    </w:pPr>
    <w:rPr>
      <w:sz w:val="24"/>
      <w:szCs w:val="24"/>
    </w:rPr>
  </w:style>
  <w:style w:type="paragraph" w:styleId="a8">
    <w:name w:val="caption"/>
    <w:basedOn w:val="a"/>
    <w:next w:val="a"/>
    <w:uiPriority w:val="35"/>
    <w:unhideWhenUsed/>
    <w:qFormat/>
    <w:rsid w:val="00C447CB"/>
    <w:pPr>
      <w:tabs>
        <w:tab w:val="left" w:pos="4536"/>
      </w:tabs>
      <w:spacing w:after="200"/>
      <w:ind w:firstLine="284"/>
    </w:pPr>
    <w:rPr>
      <w:bCs/>
      <w:sz w:val="24"/>
      <w:szCs w:val="24"/>
    </w:rPr>
  </w:style>
  <w:style w:type="paragraph" w:customStyle="1" w:styleId="a9">
    <w:name w:val="Формула"/>
    <w:basedOn w:val="a"/>
    <w:autoRedefine/>
    <w:qFormat/>
    <w:rsid w:val="00C447CB"/>
    <w:pPr>
      <w:tabs>
        <w:tab w:val="left" w:pos="6804"/>
      </w:tabs>
      <w:spacing w:after="200" w:line="276" w:lineRule="auto"/>
      <w:ind w:firstLine="993"/>
    </w:pPr>
    <w:rPr>
      <w:rFonts w:ascii="Cambria Math" w:hAnsi="Cambria Math"/>
      <w:i/>
      <w:sz w:val="24"/>
      <w:szCs w:val="24"/>
      <w:lang w:val="en-US"/>
    </w:rPr>
  </w:style>
  <w:style w:type="character" w:customStyle="1" w:styleId="UnresolvedMention">
    <w:name w:val="Unresolved Mention"/>
    <w:basedOn w:val="a0"/>
    <w:uiPriority w:val="99"/>
    <w:rsid w:val="00257BCF"/>
    <w:rPr>
      <w:color w:val="808080"/>
      <w:shd w:val="clear" w:color="auto" w:fill="E6E6E6"/>
    </w:rPr>
  </w:style>
  <w:style w:type="paragraph" w:styleId="aa">
    <w:name w:val="Balloon Text"/>
    <w:basedOn w:val="a"/>
    <w:link w:val="ab"/>
    <w:uiPriority w:val="99"/>
    <w:semiHidden/>
    <w:unhideWhenUsed/>
    <w:rsid w:val="003E4D6E"/>
    <w:rPr>
      <w:rFonts w:ascii="Tahoma" w:hAnsi="Tahoma" w:cs="Tahoma"/>
      <w:sz w:val="16"/>
      <w:szCs w:val="16"/>
    </w:rPr>
  </w:style>
  <w:style w:type="character" w:customStyle="1" w:styleId="ab">
    <w:name w:val="Текст выноски Знак"/>
    <w:basedOn w:val="a0"/>
    <w:link w:val="aa"/>
    <w:uiPriority w:val="99"/>
    <w:semiHidden/>
    <w:rsid w:val="003E4D6E"/>
    <w:rPr>
      <w:rFonts w:ascii="Tahoma" w:hAnsi="Tahoma" w:cs="Tahoma"/>
      <w:sz w:val="16"/>
      <w:szCs w:val="16"/>
      <w:lang w:eastAsia="en-US"/>
    </w:rPr>
  </w:style>
  <w:style w:type="character" w:styleId="ac">
    <w:name w:val="annotation reference"/>
    <w:basedOn w:val="a0"/>
    <w:uiPriority w:val="99"/>
    <w:semiHidden/>
    <w:unhideWhenUsed/>
    <w:rsid w:val="00B42604"/>
    <w:rPr>
      <w:sz w:val="16"/>
      <w:szCs w:val="16"/>
    </w:rPr>
  </w:style>
  <w:style w:type="paragraph" w:styleId="ad">
    <w:name w:val="annotation text"/>
    <w:basedOn w:val="a"/>
    <w:link w:val="ae"/>
    <w:uiPriority w:val="99"/>
    <w:semiHidden/>
    <w:unhideWhenUsed/>
    <w:rsid w:val="00B42604"/>
    <w:rPr>
      <w:sz w:val="20"/>
      <w:szCs w:val="20"/>
    </w:rPr>
  </w:style>
  <w:style w:type="character" w:customStyle="1" w:styleId="ae">
    <w:name w:val="Текст примечания Знак"/>
    <w:basedOn w:val="a0"/>
    <w:link w:val="ad"/>
    <w:uiPriority w:val="99"/>
    <w:semiHidden/>
    <w:rsid w:val="00B42604"/>
    <w:rPr>
      <w:lang w:eastAsia="en-US"/>
    </w:rPr>
  </w:style>
  <w:style w:type="paragraph" w:styleId="af">
    <w:name w:val="annotation subject"/>
    <w:basedOn w:val="ad"/>
    <w:next w:val="ad"/>
    <w:link w:val="af0"/>
    <w:uiPriority w:val="99"/>
    <w:semiHidden/>
    <w:unhideWhenUsed/>
    <w:rsid w:val="00B42604"/>
    <w:rPr>
      <w:b/>
      <w:bCs/>
    </w:rPr>
  </w:style>
  <w:style w:type="character" w:customStyle="1" w:styleId="af0">
    <w:name w:val="Тема примечания Знак"/>
    <w:basedOn w:val="ae"/>
    <w:link w:val="af"/>
    <w:uiPriority w:val="99"/>
    <w:semiHidden/>
    <w:rsid w:val="00B42604"/>
    <w:rPr>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953425">
      <w:bodyDiv w:val="1"/>
      <w:marLeft w:val="0"/>
      <w:marRight w:val="0"/>
      <w:marTop w:val="0"/>
      <w:marBottom w:val="0"/>
      <w:divBdr>
        <w:top w:val="none" w:sz="0" w:space="0" w:color="auto"/>
        <w:left w:val="none" w:sz="0" w:space="0" w:color="auto"/>
        <w:bottom w:val="none" w:sz="0" w:space="0" w:color="auto"/>
        <w:right w:val="none" w:sz="0" w:space="0" w:color="auto"/>
      </w:divBdr>
    </w:div>
    <w:div w:id="1645431881">
      <w:bodyDiv w:val="1"/>
      <w:marLeft w:val="0"/>
      <w:marRight w:val="0"/>
      <w:marTop w:val="0"/>
      <w:marBottom w:val="0"/>
      <w:divBdr>
        <w:top w:val="none" w:sz="0" w:space="0" w:color="auto"/>
        <w:left w:val="none" w:sz="0" w:space="0" w:color="auto"/>
        <w:bottom w:val="none" w:sz="0" w:space="0" w:color="auto"/>
        <w:right w:val="none" w:sz="0" w:space="0" w:color="auto"/>
      </w:divBdr>
    </w:div>
    <w:div w:id="1868371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microsoft.com/office/2007/relationships/stylesWithEffects" Target="stylesWithEffect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omments" Target="comment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8</Pages>
  <Words>2094</Words>
  <Characters>11937</Characters>
  <Application>Microsoft Office Word</Application>
  <DocSecurity>0</DocSecurity>
  <Lines>99</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Microsoft Office</dc:creator>
  <cp:lastModifiedBy>Andrei</cp:lastModifiedBy>
  <cp:revision>3</cp:revision>
  <cp:lastPrinted>2018-03-05T12:05:00Z</cp:lastPrinted>
  <dcterms:created xsi:type="dcterms:W3CDTF">2018-03-12T19:03:00Z</dcterms:created>
  <dcterms:modified xsi:type="dcterms:W3CDTF">2018-03-12T19:44:00Z</dcterms:modified>
</cp:coreProperties>
</file>